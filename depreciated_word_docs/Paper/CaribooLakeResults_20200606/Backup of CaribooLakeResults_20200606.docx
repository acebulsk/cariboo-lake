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152CD7" w14:textId="3E2C8AC3" w:rsidR="00B44BFA" w:rsidRDefault="00B44BFA" w:rsidP="00B44BFA">
      <w:pPr>
        <w:jc w:val="center"/>
        <w:rPr>
          <w:rFonts w:ascii="Times New Roman" w:hAnsi="Times New Roman" w:cs="Times New Roman"/>
          <w:b/>
          <w:bCs/>
        </w:rPr>
      </w:pPr>
      <w:r>
        <w:rPr>
          <w:rFonts w:ascii="Times New Roman" w:hAnsi="Times New Roman" w:cs="Times New Roman"/>
          <w:b/>
          <w:bCs/>
        </w:rPr>
        <w:t>Cariboo Lake Results Draft</w:t>
      </w:r>
    </w:p>
    <w:p w14:paraId="4DD4259E" w14:textId="65A83654" w:rsidR="00B44BFA" w:rsidRPr="00B44BFA" w:rsidRDefault="00B44BFA" w:rsidP="00B44BFA">
      <w:pPr>
        <w:jc w:val="center"/>
        <w:rPr>
          <w:rFonts w:ascii="Times New Roman" w:hAnsi="Times New Roman" w:cs="Times New Roman"/>
        </w:rPr>
      </w:pPr>
      <w:r w:rsidRPr="00B44BFA">
        <w:rPr>
          <w:rFonts w:ascii="Times New Roman" w:hAnsi="Times New Roman" w:cs="Times New Roman"/>
        </w:rPr>
        <w:t xml:space="preserve">By Alex Cebulski </w:t>
      </w:r>
    </w:p>
    <w:p w14:paraId="5813AF73" w14:textId="77777777" w:rsidR="00B44BFA" w:rsidRDefault="00B44BFA" w:rsidP="00B27582">
      <w:pPr>
        <w:rPr>
          <w:rFonts w:ascii="Times New Roman" w:hAnsi="Times New Roman" w:cs="Times New Roman"/>
          <w:b/>
          <w:bCs/>
        </w:rPr>
      </w:pPr>
    </w:p>
    <w:p w14:paraId="625C6683" w14:textId="0C2A9145" w:rsidR="00B27582" w:rsidRPr="00B44BFA" w:rsidRDefault="00B27582" w:rsidP="00B27582">
      <w:pPr>
        <w:rPr>
          <w:rFonts w:ascii="Times New Roman" w:hAnsi="Times New Roman" w:cs="Times New Roman"/>
          <w:b/>
          <w:bCs/>
        </w:rPr>
      </w:pPr>
      <w:r w:rsidRPr="00B44BFA">
        <w:rPr>
          <w:rFonts w:ascii="Times New Roman" w:hAnsi="Times New Roman" w:cs="Times New Roman"/>
          <w:b/>
          <w:bCs/>
        </w:rPr>
        <w:t>Sub-bottom Acoustics</w:t>
      </w:r>
    </w:p>
    <w:p w14:paraId="0DD5A861" w14:textId="76827D3B" w:rsidR="00B27582" w:rsidRDefault="00B27582" w:rsidP="00B27582">
      <w:pPr>
        <w:rPr>
          <w:rFonts w:ascii="Times New Roman" w:hAnsi="Times New Roman" w:cs="Times New Roman"/>
        </w:rPr>
      </w:pPr>
      <w:r>
        <w:rPr>
          <w:rFonts w:ascii="Times New Roman" w:hAnsi="Times New Roman" w:cs="Times New Roman"/>
        </w:rPr>
        <w:tab/>
        <w:t>Acoustic stratigraphy from six transects conducted across Cariboo Lake reveal the morphology of sediment deposition in Cariboo Lake (Fig.</w:t>
      </w:r>
      <w:r w:rsidR="007225A1">
        <w:rPr>
          <w:rFonts w:ascii="Times New Roman" w:hAnsi="Times New Roman" w:cs="Times New Roman"/>
        </w:rPr>
        <w:t xml:space="preserve"> 2</w:t>
      </w:r>
      <w:r>
        <w:rPr>
          <w:rFonts w:ascii="Times New Roman" w:hAnsi="Times New Roman" w:cs="Times New Roman"/>
        </w:rPr>
        <w:t>). Acoustic penetration is limited in transects proximal to river deltas across Cariboo Lake and improves along the thalwag of acoustic transects distal from river deltas revealing well-layered sediment deposits</w:t>
      </w:r>
      <w:r w:rsidR="007225A1">
        <w:rPr>
          <w:rFonts w:ascii="Times New Roman" w:hAnsi="Times New Roman" w:cs="Times New Roman"/>
        </w:rPr>
        <w:t xml:space="preserve"> (Fig. 1)</w:t>
      </w:r>
      <w:r>
        <w:rPr>
          <w:rFonts w:ascii="Times New Roman" w:hAnsi="Times New Roman" w:cs="Times New Roman"/>
        </w:rPr>
        <w:t>. Cross-hatching is observed over most of the acoustic record due to electrical interference from the research vessel but does not affect the quality of the results</w:t>
      </w:r>
      <w:r w:rsidR="007225A1">
        <w:rPr>
          <w:rFonts w:ascii="Times New Roman" w:hAnsi="Times New Roman" w:cs="Times New Roman"/>
        </w:rPr>
        <w:t xml:space="preserve"> (Fig. 3-8)</w:t>
      </w:r>
      <w:bookmarkStart w:id="0" w:name="_GoBack"/>
      <w:bookmarkEnd w:id="0"/>
      <w:r>
        <w:rPr>
          <w:rFonts w:ascii="Times New Roman" w:hAnsi="Times New Roman" w:cs="Times New Roman"/>
        </w:rPr>
        <w:t xml:space="preserve">. </w:t>
      </w:r>
    </w:p>
    <w:p w14:paraId="6F9E7F15" w14:textId="6394518D" w:rsidR="00B27582" w:rsidRDefault="00B27582" w:rsidP="001A6463">
      <w:pPr>
        <w:rPr>
          <w:rFonts w:ascii="Times New Roman" w:hAnsi="Times New Roman" w:cs="Times New Roman"/>
        </w:rPr>
      </w:pPr>
      <w:r>
        <w:rPr>
          <w:rFonts w:ascii="Times New Roman" w:hAnsi="Times New Roman" w:cs="Times New Roman"/>
        </w:rPr>
        <w:tab/>
        <w:t>Transect A, one kilometre southwest of the Cariboo River delta, has a strong acoustic reflector along the sediment</w:t>
      </w:r>
      <w:ins w:id="1" w:author="Alex Cebulski" w:date="2020-06-09T12:24:00Z">
        <w:r w:rsidR="00C44F65">
          <w:rPr>
            <w:rFonts w:ascii="Times New Roman" w:hAnsi="Times New Roman" w:cs="Times New Roman"/>
          </w:rPr>
          <w:t>-</w:t>
        </w:r>
      </w:ins>
      <w:r>
        <w:rPr>
          <w:rFonts w:ascii="Times New Roman" w:hAnsi="Times New Roman" w:cs="Times New Roman"/>
        </w:rPr>
        <w:t xml:space="preserve">water interface indicating the presence of </w:t>
      </w:r>
      <w:r w:rsidR="00B44BFA">
        <w:rPr>
          <w:rFonts w:ascii="Times New Roman" w:hAnsi="Times New Roman" w:cs="Times New Roman"/>
        </w:rPr>
        <w:t>course-</w:t>
      </w:r>
      <w:r>
        <w:rPr>
          <w:rFonts w:ascii="Times New Roman" w:hAnsi="Times New Roman" w:cs="Times New Roman"/>
        </w:rPr>
        <w:t xml:space="preserve">grained material on the bed surface (Fig. 3). A high fraction of sand grains in this transect act as an acoustic mask limiting the penetration of the acoustic signal to a depth of 1-2 m along this transect. An acoustic multiple is observed 45 m below the sediment surface (Fig. 2). Acoustically penetrable, well-layered sediment is observed 3.5 km from the Cariboo River delta in transect B (Fig. </w:t>
      </w:r>
      <w:r w:rsidR="007225A1">
        <w:rPr>
          <w:rFonts w:ascii="Times New Roman" w:hAnsi="Times New Roman" w:cs="Times New Roman"/>
        </w:rPr>
        <w:t>4</w:t>
      </w:r>
      <w:r>
        <w:rPr>
          <w:rFonts w:ascii="Times New Roman" w:hAnsi="Times New Roman" w:cs="Times New Roman"/>
        </w:rPr>
        <w:t xml:space="preserve">). </w:t>
      </w:r>
      <w:r w:rsidR="000B6965">
        <w:rPr>
          <w:rFonts w:ascii="Times New Roman" w:hAnsi="Times New Roman" w:cs="Times New Roman"/>
        </w:rPr>
        <w:t>Acoustic reflectors with 1-2 m spacing</w:t>
      </w:r>
      <w:r>
        <w:rPr>
          <w:rFonts w:ascii="Times New Roman" w:hAnsi="Times New Roman" w:cs="Times New Roman"/>
        </w:rPr>
        <w:t xml:space="preserve"> </w:t>
      </w:r>
      <w:r w:rsidR="000B6965">
        <w:rPr>
          <w:rFonts w:ascii="Times New Roman" w:hAnsi="Times New Roman" w:cs="Times New Roman"/>
        </w:rPr>
        <w:t>lies</w:t>
      </w:r>
      <w:r>
        <w:rPr>
          <w:rFonts w:ascii="Times New Roman" w:hAnsi="Times New Roman" w:cs="Times New Roman"/>
        </w:rPr>
        <w:t xml:space="preserve"> conformably over a hummocky basement</w:t>
      </w:r>
      <w:r w:rsidR="008C4E6D">
        <w:rPr>
          <w:rFonts w:ascii="Times New Roman" w:hAnsi="Times New Roman" w:cs="Times New Roman"/>
        </w:rPr>
        <w:t>, with a maximum</w:t>
      </w:r>
      <w:r>
        <w:rPr>
          <w:rFonts w:ascii="Times New Roman" w:hAnsi="Times New Roman" w:cs="Times New Roman"/>
        </w:rPr>
        <w:t xml:space="preserve"> observable sediment thickness of 15-20 m observed </w:t>
      </w:r>
      <w:r w:rsidR="008C4E6D">
        <w:rPr>
          <w:rFonts w:ascii="Times New Roman" w:hAnsi="Times New Roman" w:cs="Times New Roman"/>
        </w:rPr>
        <w:t>near the thalwag</w:t>
      </w:r>
      <w:r>
        <w:rPr>
          <w:rFonts w:ascii="Times New Roman" w:hAnsi="Times New Roman" w:cs="Times New Roman"/>
        </w:rPr>
        <w:t>.</w:t>
      </w:r>
      <w:r w:rsidR="00A302E6">
        <w:rPr>
          <w:rFonts w:ascii="Times New Roman" w:hAnsi="Times New Roman" w:cs="Times New Roman"/>
        </w:rPr>
        <w:t xml:space="preserve"> An acoustic multiple is observed just over 20 m below the surface on the south end of the transect (Fig. </w:t>
      </w:r>
      <w:r w:rsidR="007225A1">
        <w:rPr>
          <w:rFonts w:ascii="Times New Roman" w:hAnsi="Times New Roman" w:cs="Times New Roman"/>
        </w:rPr>
        <w:t>4</w:t>
      </w:r>
      <w:r w:rsidR="00A302E6">
        <w:rPr>
          <w:rFonts w:ascii="Times New Roman" w:hAnsi="Times New Roman" w:cs="Times New Roman"/>
        </w:rPr>
        <w:t xml:space="preserve">, </w:t>
      </w:r>
      <w:proofErr w:type="spellStart"/>
      <w:r w:rsidR="00A302E6">
        <w:rPr>
          <w:rFonts w:ascii="Times New Roman" w:hAnsi="Times New Roman" w:cs="Times New Roman"/>
        </w:rPr>
        <w:t>i</w:t>
      </w:r>
      <w:proofErr w:type="spellEnd"/>
      <w:r w:rsidR="00A302E6">
        <w:rPr>
          <w:rFonts w:ascii="Times New Roman" w:hAnsi="Times New Roman" w:cs="Times New Roman"/>
        </w:rPr>
        <w:t xml:space="preserve">). </w:t>
      </w:r>
    </w:p>
    <w:p w14:paraId="77D634FF" w14:textId="318272F1" w:rsidR="008A6CFF" w:rsidRDefault="00B27582" w:rsidP="00B27582">
      <w:pPr>
        <w:ind w:firstLine="720"/>
        <w:rPr>
          <w:rFonts w:ascii="Times New Roman" w:hAnsi="Times New Roman" w:cs="Times New Roman"/>
        </w:rPr>
      </w:pPr>
      <w:r>
        <w:rPr>
          <w:rFonts w:ascii="Times New Roman" w:hAnsi="Times New Roman" w:cs="Times New Roman"/>
        </w:rPr>
        <w:t>Acoustic penetration</w:t>
      </w:r>
      <w:r w:rsidR="001A6463">
        <w:rPr>
          <w:rFonts w:ascii="Times New Roman" w:hAnsi="Times New Roman" w:cs="Times New Roman"/>
        </w:rPr>
        <w:t xml:space="preserve"> </w:t>
      </w:r>
      <w:r>
        <w:rPr>
          <w:rFonts w:ascii="Times New Roman" w:hAnsi="Times New Roman" w:cs="Times New Roman"/>
        </w:rPr>
        <w:t>increases 4.4 km from the Cariboo River delta at transect C</w:t>
      </w:r>
      <w:r w:rsidR="0027076A">
        <w:rPr>
          <w:rFonts w:ascii="Times New Roman" w:hAnsi="Times New Roman" w:cs="Times New Roman"/>
        </w:rPr>
        <w:t xml:space="preserve"> (Fig. </w:t>
      </w:r>
      <w:r w:rsidR="007225A1">
        <w:rPr>
          <w:rFonts w:ascii="Times New Roman" w:hAnsi="Times New Roman" w:cs="Times New Roman"/>
        </w:rPr>
        <w:t>5</w:t>
      </w:r>
      <w:r w:rsidR="0027076A">
        <w:rPr>
          <w:rFonts w:ascii="Times New Roman" w:hAnsi="Times New Roman" w:cs="Times New Roman"/>
        </w:rPr>
        <w:t>)</w:t>
      </w:r>
      <w:r>
        <w:rPr>
          <w:rFonts w:ascii="Times New Roman" w:hAnsi="Times New Roman" w:cs="Times New Roman"/>
        </w:rPr>
        <w:t>. The acoustic record along this transect reaches a maximum sediment thickness of 35 m</w:t>
      </w:r>
      <w:r w:rsidR="00C44F65">
        <w:rPr>
          <w:rFonts w:ascii="Times New Roman" w:hAnsi="Times New Roman" w:cs="Times New Roman"/>
        </w:rPr>
        <w:t>;</w:t>
      </w:r>
      <w:r>
        <w:rPr>
          <w:rFonts w:ascii="Times New Roman" w:hAnsi="Times New Roman" w:cs="Times New Roman"/>
        </w:rPr>
        <w:t xml:space="preserve"> the maximum thickness of surficial sediments observed across Cariboo Lake in this study. The acoustic basement is considered to be either bedrock or coarse-grained glacial sediment from the Last Glacial Maximum</w:t>
      </w:r>
      <w:r w:rsidR="0027076A">
        <w:rPr>
          <w:rFonts w:ascii="Times New Roman" w:hAnsi="Times New Roman" w:cs="Times New Roman"/>
        </w:rPr>
        <w:t xml:space="preserve"> (Fig. </w:t>
      </w:r>
      <w:r w:rsidR="007225A1">
        <w:rPr>
          <w:rFonts w:ascii="Times New Roman" w:hAnsi="Times New Roman" w:cs="Times New Roman"/>
        </w:rPr>
        <w:t>5</w:t>
      </w:r>
      <w:r w:rsidR="0027076A">
        <w:rPr>
          <w:rFonts w:ascii="Times New Roman" w:hAnsi="Times New Roman" w:cs="Times New Roman"/>
        </w:rPr>
        <w:t xml:space="preserve">, </w:t>
      </w:r>
      <w:proofErr w:type="spellStart"/>
      <w:r w:rsidR="0027076A">
        <w:rPr>
          <w:rFonts w:ascii="Times New Roman" w:hAnsi="Times New Roman" w:cs="Times New Roman"/>
        </w:rPr>
        <w:t>i</w:t>
      </w:r>
      <w:proofErr w:type="spellEnd"/>
      <w:r w:rsidR="0027076A">
        <w:rPr>
          <w:rFonts w:ascii="Times New Roman" w:hAnsi="Times New Roman" w:cs="Times New Roman"/>
        </w:rPr>
        <w:t>)</w:t>
      </w:r>
      <w:r>
        <w:rPr>
          <w:rFonts w:ascii="Times New Roman" w:hAnsi="Times New Roman" w:cs="Times New Roman"/>
        </w:rPr>
        <w:t>. Two sediment facies are observed across this transect based on geometry and the strength and continuity of reflectors</w:t>
      </w:r>
      <w:r w:rsidR="00D6766A">
        <w:rPr>
          <w:rFonts w:ascii="Times New Roman" w:hAnsi="Times New Roman" w:cs="Times New Roman"/>
        </w:rPr>
        <w:t>. S</w:t>
      </w:r>
      <w:r>
        <w:rPr>
          <w:rFonts w:ascii="Times New Roman" w:hAnsi="Times New Roman" w:cs="Times New Roman"/>
        </w:rPr>
        <w:t xml:space="preserve">ome disruption of these facies is caused by turbidity currents and slumping of side slopes. The lower unit, </w:t>
      </w:r>
      <w:r w:rsidR="00FE1BA8">
        <w:rPr>
          <w:rFonts w:ascii="Times New Roman" w:hAnsi="Times New Roman" w:cs="Times New Roman"/>
        </w:rPr>
        <w:t>facies</w:t>
      </w:r>
      <w:r>
        <w:rPr>
          <w:rFonts w:ascii="Times New Roman" w:hAnsi="Times New Roman" w:cs="Times New Roman"/>
        </w:rPr>
        <w:t xml:space="preserve"> A has a thickness of ~ 12 m along undisturbed sections (Fig. </w:t>
      </w:r>
      <w:r w:rsidR="007225A1">
        <w:rPr>
          <w:rFonts w:ascii="Times New Roman" w:hAnsi="Times New Roman" w:cs="Times New Roman"/>
        </w:rPr>
        <w:t>5</w:t>
      </w:r>
      <w:r w:rsidR="00143313">
        <w:rPr>
          <w:rFonts w:ascii="Times New Roman" w:hAnsi="Times New Roman" w:cs="Times New Roman"/>
        </w:rPr>
        <w:t>, A</w:t>
      </w:r>
      <w:r>
        <w:rPr>
          <w:rFonts w:ascii="Times New Roman" w:hAnsi="Times New Roman" w:cs="Times New Roman"/>
        </w:rPr>
        <w:t>)</w:t>
      </w:r>
      <w:r w:rsidR="00CD469A">
        <w:rPr>
          <w:rFonts w:ascii="Times New Roman" w:hAnsi="Times New Roman" w:cs="Times New Roman"/>
        </w:rPr>
        <w:t>,</w:t>
      </w:r>
      <w:r>
        <w:rPr>
          <w:rFonts w:ascii="Times New Roman" w:hAnsi="Times New Roman" w:cs="Times New Roman"/>
        </w:rPr>
        <w:t xml:space="preserve"> </w:t>
      </w:r>
      <w:r w:rsidR="00D6766A">
        <w:rPr>
          <w:rFonts w:ascii="Times New Roman" w:hAnsi="Times New Roman" w:cs="Times New Roman"/>
        </w:rPr>
        <w:t>and</w:t>
      </w:r>
      <w:r w:rsidR="000A2625">
        <w:rPr>
          <w:rFonts w:ascii="Times New Roman" w:hAnsi="Times New Roman" w:cs="Times New Roman"/>
        </w:rPr>
        <w:t xml:space="preserve"> historically</w:t>
      </w:r>
      <w:r>
        <w:rPr>
          <w:rFonts w:ascii="Times New Roman" w:hAnsi="Times New Roman" w:cs="Times New Roman"/>
        </w:rPr>
        <w:t xml:space="preserve"> may have been thicker </w:t>
      </w:r>
      <w:r w:rsidR="000A2625">
        <w:rPr>
          <w:rFonts w:ascii="Times New Roman" w:hAnsi="Times New Roman" w:cs="Times New Roman"/>
        </w:rPr>
        <w:t xml:space="preserve">prior to significant scouring events </w:t>
      </w:r>
      <w:r>
        <w:rPr>
          <w:rFonts w:ascii="Times New Roman" w:hAnsi="Times New Roman" w:cs="Times New Roman"/>
        </w:rPr>
        <w:t xml:space="preserve">(Fig. </w:t>
      </w:r>
      <w:r w:rsidR="007225A1">
        <w:rPr>
          <w:rFonts w:ascii="Times New Roman" w:hAnsi="Times New Roman" w:cs="Times New Roman"/>
        </w:rPr>
        <w:t>5</w:t>
      </w:r>
      <w:r>
        <w:rPr>
          <w:rFonts w:ascii="Times New Roman" w:hAnsi="Times New Roman" w:cs="Times New Roman"/>
        </w:rPr>
        <w:t>,</w:t>
      </w:r>
      <w:r w:rsidR="003A4E2D">
        <w:rPr>
          <w:rFonts w:ascii="Times New Roman" w:hAnsi="Times New Roman" w:cs="Times New Roman"/>
        </w:rPr>
        <w:t xml:space="preserve"> ii</w:t>
      </w:r>
      <w:r>
        <w:rPr>
          <w:rFonts w:ascii="Times New Roman" w:hAnsi="Times New Roman" w:cs="Times New Roman"/>
        </w:rPr>
        <w:t xml:space="preserve"> </w:t>
      </w:r>
      <w:r w:rsidR="00B55BE7">
        <w:rPr>
          <w:rFonts w:ascii="Times New Roman" w:hAnsi="Times New Roman" w:cs="Times New Roman"/>
        </w:rPr>
        <w:t>&amp;</w:t>
      </w:r>
      <w:r>
        <w:rPr>
          <w:rFonts w:ascii="Times New Roman" w:hAnsi="Times New Roman" w:cs="Times New Roman"/>
        </w:rPr>
        <w:t xml:space="preserve"> iii). </w:t>
      </w:r>
      <w:r w:rsidR="00236D80">
        <w:rPr>
          <w:rFonts w:ascii="Times New Roman" w:hAnsi="Times New Roman" w:cs="Times New Roman"/>
        </w:rPr>
        <w:t>Two sharp crested v-notch channels, not completely infilled with Holocene sediment, are inferred to be scour channels formed by past glacial activity that predates the overlying sediment (Fig.</w:t>
      </w:r>
      <w:r w:rsidR="003A4E2D">
        <w:rPr>
          <w:rFonts w:ascii="Times New Roman" w:hAnsi="Times New Roman" w:cs="Times New Roman"/>
        </w:rPr>
        <w:t xml:space="preserve"> </w:t>
      </w:r>
      <w:r w:rsidR="007225A1">
        <w:rPr>
          <w:rFonts w:ascii="Times New Roman" w:hAnsi="Times New Roman" w:cs="Times New Roman"/>
        </w:rPr>
        <w:t>5</w:t>
      </w:r>
      <w:r w:rsidR="00236D80">
        <w:rPr>
          <w:rFonts w:ascii="Times New Roman" w:hAnsi="Times New Roman" w:cs="Times New Roman"/>
        </w:rPr>
        <w:t>, i</w:t>
      </w:r>
      <w:r w:rsidR="003A4E2D">
        <w:rPr>
          <w:rFonts w:ascii="Times New Roman" w:hAnsi="Times New Roman" w:cs="Times New Roman"/>
        </w:rPr>
        <w:t>i</w:t>
      </w:r>
      <w:r w:rsidR="00236D80">
        <w:rPr>
          <w:rFonts w:ascii="Times New Roman" w:hAnsi="Times New Roman" w:cs="Times New Roman"/>
        </w:rPr>
        <w:t xml:space="preserve"> </w:t>
      </w:r>
      <w:r w:rsidR="00B55BE7">
        <w:rPr>
          <w:rFonts w:ascii="Times New Roman" w:hAnsi="Times New Roman" w:cs="Times New Roman"/>
        </w:rPr>
        <w:t>&amp;</w:t>
      </w:r>
      <w:r w:rsidR="00236D80">
        <w:rPr>
          <w:rFonts w:ascii="Times New Roman" w:hAnsi="Times New Roman" w:cs="Times New Roman"/>
        </w:rPr>
        <w:t xml:space="preserve"> ii). </w:t>
      </w:r>
      <w:r w:rsidR="00D6766A">
        <w:rPr>
          <w:rFonts w:ascii="Times New Roman" w:hAnsi="Times New Roman" w:cs="Times New Roman"/>
        </w:rPr>
        <w:t>Disturbance within the v-notch channels may be indicative of t</w:t>
      </w:r>
      <w:r w:rsidR="00236D80">
        <w:rPr>
          <w:rFonts w:ascii="Times New Roman" w:hAnsi="Times New Roman" w:cs="Times New Roman"/>
        </w:rPr>
        <w:t xml:space="preserve">he presence of strong turbidity currents due to increased glacial activity. </w:t>
      </w:r>
      <w:r w:rsidR="00FE1BA8">
        <w:rPr>
          <w:rFonts w:ascii="Times New Roman" w:hAnsi="Times New Roman" w:cs="Times New Roman"/>
        </w:rPr>
        <w:t>Facies</w:t>
      </w:r>
      <w:r>
        <w:rPr>
          <w:rFonts w:ascii="Times New Roman" w:hAnsi="Times New Roman" w:cs="Times New Roman"/>
        </w:rPr>
        <w:t xml:space="preserve"> A is </w:t>
      </w:r>
      <w:r w:rsidR="00236D80">
        <w:rPr>
          <w:rFonts w:ascii="Times New Roman" w:hAnsi="Times New Roman" w:cs="Times New Roman"/>
        </w:rPr>
        <w:t>generally</w:t>
      </w:r>
      <w:r>
        <w:rPr>
          <w:rFonts w:ascii="Times New Roman" w:hAnsi="Times New Roman" w:cs="Times New Roman"/>
        </w:rPr>
        <w:t xml:space="preserve"> light</w:t>
      </w:r>
      <w:r w:rsidR="00236D80">
        <w:rPr>
          <w:rFonts w:ascii="Times New Roman" w:hAnsi="Times New Roman" w:cs="Times New Roman"/>
        </w:rPr>
        <w:t>er in</w:t>
      </w:r>
      <w:r>
        <w:rPr>
          <w:rFonts w:ascii="Times New Roman" w:hAnsi="Times New Roman" w:cs="Times New Roman"/>
        </w:rPr>
        <w:t xml:space="preserve"> colour</w:t>
      </w:r>
      <w:r w:rsidR="00236D80">
        <w:rPr>
          <w:rFonts w:ascii="Times New Roman" w:hAnsi="Times New Roman" w:cs="Times New Roman"/>
        </w:rPr>
        <w:t xml:space="preserve"> </w:t>
      </w:r>
      <w:r w:rsidR="001F1C31">
        <w:rPr>
          <w:rFonts w:ascii="Times New Roman" w:hAnsi="Times New Roman" w:cs="Times New Roman"/>
        </w:rPr>
        <w:t xml:space="preserve">indicating low reflectance and suggests a clastic </w:t>
      </w:r>
      <w:r>
        <w:rPr>
          <w:rFonts w:ascii="Times New Roman" w:hAnsi="Times New Roman" w:cs="Times New Roman"/>
        </w:rPr>
        <w:t>poor sedimen</w:t>
      </w:r>
      <w:r w:rsidR="00236D80">
        <w:rPr>
          <w:rFonts w:ascii="Times New Roman" w:hAnsi="Times New Roman" w:cs="Times New Roman"/>
        </w:rPr>
        <w:t>t</w:t>
      </w:r>
      <w:r w:rsidR="001F1C31">
        <w:rPr>
          <w:rFonts w:ascii="Times New Roman" w:hAnsi="Times New Roman" w:cs="Times New Roman"/>
        </w:rPr>
        <w:t xml:space="preserve"> environment</w:t>
      </w:r>
      <w:r w:rsidR="00236D80">
        <w:rPr>
          <w:rFonts w:ascii="Times New Roman" w:hAnsi="Times New Roman" w:cs="Times New Roman"/>
        </w:rPr>
        <w:t xml:space="preserve">. </w:t>
      </w:r>
      <w:r>
        <w:rPr>
          <w:rFonts w:ascii="Times New Roman" w:hAnsi="Times New Roman" w:cs="Times New Roman"/>
        </w:rPr>
        <w:t xml:space="preserve">Parallel reflectors along </w:t>
      </w:r>
      <w:r w:rsidR="008A6CFF">
        <w:rPr>
          <w:rFonts w:ascii="Times New Roman" w:hAnsi="Times New Roman" w:cs="Times New Roman"/>
        </w:rPr>
        <w:t>facies</w:t>
      </w:r>
      <w:r>
        <w:rPr>
          <w:rFonts w:ascii="Times New Roman" w:hAnsi="Times New Roman" w:cs="Times New Roman"/>
        </w:rPr>
        <w:t xml:space="preserve"> A have a gradual transition between high and low levels of reflectance</w:t>
      </w:r>
      <w:r w:rsidR="00FE1BA8">
        <w:rPr>
          <w:rFonts w:ascii="Times New Roman" w:hAnsi="Times New Roman" w:cs="Times New Roman"/>
        </w:rPr>
        <w:t xml:space="preserve"> with the absence of distinct erosive contacts</w:t>
      </w:r>
      <w:r>
        <w:rPr>
          <w:rFonts w:ascii="Times New Roman" w:hAnsi="Times New Roman" w:cs="Times New Roman"/>
        </w:rPr>
        <w:t xml:space="preserve">. </w:t>
      </w:r>
    </w:p>
    <w:p w14:paraId="3C3036F9" w14:textId="78C1942F" w:rsidR="00B27582" w:rsidRDefault="00B27582" w:rsidP="0052457C">
      <w:pPr>
        <w:ind w:firstLine="720"/>
        <w:rPr>
          <w:rFonts w:ascii="Times New Roman" w:hAnsi="Times New Roman" w:cs="Times New Roman"/>
        </w:rPr>
      </w:pPr>
      <w:r>
        <w:rPr>
          <w:rFonts w:ascii="Times New Roman" w:hAnsi="Times New Roman" w:cs="Times New Roman"/>
        </w:rPr>
        <w:t>Facies B begins with high</w:t>
      </w:r>
      <w:r w:rsidR="00D6766A">
        <w:rPr>
          <w:rFonts w:ascii="Times New Roman" w:hAnsi="Times New Roman" w:cs="Times New Roman"/>
        </w:rPr>
        <w:t>-</w:t>
      </w:r>
      <w:r>
        <w:rPr>
          <w:rFonts w:ascii="Times New Roman" w:hAnsi="Times New Roman" w:cs="Times New Roman"/>
        </w:rPr>
        <w:t xml:space="preserve">amplitude parallel reflectors with 2-3 m </w:t>
      </w:r>
      <w:r w:rsidR="00D6766A">
        <w:rPr>
          <w:rFonts w:ascii="Times New Roman" w:hAnsi="Times New Roman" w:cs="Times New Roman"/>
        </w:rPr>
        <w:t>spacing and</w:t>
      </w:r>
      <w:r w:rsidR="00D10793">
        <w:rPr>
          <w:rFonts w:ascii="Times New Roman" w:hAnsi="Times New Roman" w:cs="Times New Roman"/>
        </w:rPr>
        <w:t xml:space="preserve"> </w:t>
      </w:r>
      <w:r>
        <w:rPr>
          <w:rFonts w:ascii="Times New Roman" w:hAnsi="Times New Roman" w:cs="Times New Roman"/>
        </w:rPr>
        <w:t xml:space="preserve">conforms well to </w:t>
      </w:r>
      <w:r w:rsidR="00FE1BA8">
        <w:rPr>
          <w:rFonts w:ascii="Times New Roman" w:hAnsi="Times New Roman" w:cs="Times New Roman"/>
        </w:rPr>
        <w:t>facies</w:t>
      </w:r>
      <w:r>
        <w:rPr>
          <w:rFonts w:ascii="Times New Roman" w:hAnsi="Times New Roman" w:cs="Times New Roman"/>
        </w:rPr>
        <w:t xml:space="preserve"> A outside of areas of disturbance</w:t>
      </w:r>
      <w:r w:rsidR="00D10793">
        <w:rPr>
          <w:rFonts w:ascii="Times New Roman" w:hAnsi="Times New Roman" w:cs="Times New Roman"/>
        </w:rPr>
        <w:t>, which are</w:t>
      </w:r>
      <w:r>
        <w:rPr>
          <w:rFonts w:ascii="Times New Roman" w:hAnsi="Times New Roman" w:cs="Times New Roman"/>
        </w:rPr>
        <w:t xml:space="preserve"> due to slumping and turbidity currents (Fig. </w:t>
      </w:r>
      <w:r w:rsidR="007225A1">
        <w:rPr>
          <w:rFonts w:ascii="Times New Roman" w:hAnsi="Times New Roman" w:cs="Times New Roman"/>
        </w:rPr>
        <w:t>5</w:t>
      </w:r>
      <w:r w:rsidR="003A4E2D">
        <w:rPr>
          <w:rFonts w:ascii="Times New Roman" w:hAnsi="Times New Roman" w:cs="Times New Roman"/>
        </w:rPr>
        <w:t>, B</w:t>
      </w:r>
      <w:r>
        <w:rPr>
          <w:rFonts w:ascii="Times New Roman" w:hAnsi="Times New Roman" w:cs="Times New Roman"/>
        </w:rPr>
        <w:t xml:space="preserve">). Facies B has a thickness of ~ 10 m along undisturbed sections and deepens to a maximum of 13 m within the scour channels (Fig. </w:t>
      </w:r>
      <w:r w:rsidR="007225A1">
        <w:rPr>
          <w:rFonts w:ascii="Times New Roman" w:hAnsi="Times New Roman" w:cs="Times New Roman"/>
        </w:rPr>
        <w:t>5</w:t>
      </w:r>
      <w:r>
        <w:rPr>
          <w:rFonts w:ascii="Times New Roman" w:hAnsi="Times New Roman" w:cs="Times New Roman"/>
        </w:rPr>
        <w:t>, i</w:t>
      </w:r>
      <w:r w:rsidR="003A4E2D">
        <w:rPr>
          <w:rFonts w:ascii="Times New Roman" w:hAnsi="Times New Roman" w:cs="Times New Roman"/>
        </w:rPr>
        <w:t>i</w:t>
      </w:r>
      <w:r>
        <w:rPr>
          <w:rFonts w:ascii="Times New Roman" w:hAnsi="Times New Roman" w:cs="Times New Roman"/>
        </w:rPr>
        <w:t xml:space="preserve"> </w:t>
      </w:r>
      <w:r w:rsidR="00B55BE7">
        <w:rPr>
          <w:rFonts w:ascii="Times New Roman" w:hAnsi="Times New Roman" w:cs="Times New Roman"/>
        </w:rPr>
        <w:t>&amp;</w:t>
      </w:r>
      <w:r>
        <w:rPr>
          <w:rFonts w:ascii="Times New Roman" w:hAnsi="Times New Roman" w:cs="Times New Roman"/>
        </w:rPr>
        <w:t xml:space="preserve"> iii). The strength of reflectors in </w:t>
      </w:r>
      <w:r w:rsidR="008A6CFF">
        <w:rPr>
          <w:rFonts w:ascii="Times New Roman" w:hAnsi="Times New Roman" w:cs="Times New Roman"/>
        </w:rPr>
        <w:t>facies</w:t>
      </w:r>
      <w:r>
        <w:rPr>
          <w:rFonts w:ascii="Times New Roman" w:hAnsi="Times New Roman" w:cs="Times New Roman"/>
        </w:rPr>
        <w:t xml:space="preserve"> B </w:t>
      </w:r>
      <w:r w:rsidR="008A6CFF">
        <w:rPr>
          <w:rFonts w:ascii="Times New Roman" w:hAnsi="Times New Roman" w:cs="Times New Roman"/>
        </w:rPr>
        <w:t xml:space="preserve">are stronger than those in facies A indicating a more erosive environment during this time period. </w:t>
      </w:r>
      <w:r w:rsidR="00697D90">
        <w:rPr>
          <w:rFonts w:ascii="Times New Roman" w:hAnsi="Times New Roman" w:cs="Times New Roman"/>
        </w:rPr>
        <w:t>The</w:t>
      </w:r>
      <w:r w:rsidR="008A6CFF">
        <w:rPr>
          <w:rFonts w:ascii="Times New Roman" w:hAnsi="Times New Roman" w:cs="Times New Roman"/>
        </w:rPr>
        <w:t xml:space="preserve"> strength of reflectors </w:t>
      </w:r>
      <w:r>
        <w:rPr>
          <w:rFonts w:ascii="Times New Roman" w:hAnsi="Times New Roman" w:cs="Times New Roman"/>
        </w:rPr>
        <w:t>gradually decrease</w:t>
      </w:r>
      <w:r w:rsidR="008A6CFF">
        <w:rPr>
          <w:rFonts w:ascii="Times New Roman" w:hAnsi="Times New Roman" w:cs="Times New Roman"/>
        </w:rPr>
        <w:t>s</w:t>
      </w:r>
      <w:r>
        <w:rPr>
          <w:rFonts w:ascii="Times New Roman" w:hAnsi="Times New Roman" w:cs="Times New Roman"/>
        </w:rPr>
        <w:t xml:space="preserve"> moving upwards and spacing thins to sub metre</w:t>
      </w:r>
      <w:r w:rsidR="00697D90">
        <w:rPr>
          <w:rFonts w:ascii="Times New Roman" w:hAnsi="Times New Roman" w:cs="Times New Roman"/>
        </w:rPr>
        <w:t xml:space="preserve"> near the surface</w:t>
      </w:r>
      <w:r>
        <w:rPr>
          <w:rFonts w:ascii="Times New Roman" w:hAnsi="Times New Roman" w:cs="Times New Roman"/>
        </w:rPr>
        <w:t xml:space="preserve">. The gradual decrease in reflectance is interrupted by a strong reflector at the top of </w:t>
      </w:r>
      <w:r w:rsidR="008A6CFF">
        <w:rPr>
          <w:rFonts w:ascii="Times New Roman" w:hAnsi="Times New Roman" w:cs="Times New Roman"/>
        </w:rPr>
        <w:t>facies</w:t>
      </w:r>
      <w:r>
        <w:rPr>
          <w:rFonts w:ascii="Times New Roman" w:hAnsi="Times New Roman" w:cs="Times New Roman"/>
        </w:rPr>
        <w:t xml:space="preserve"> B along the sediment</w:t>
      </w:r>
      <w:r w:rsidR="00D10793">
        <w:rPr>
          <w:rFonts w:ascii="Times New Roman" w:hAnsi="Times New Roman" w:cs="Times New Roman"/>
        </w:rPr>
        <w:t>-</w:t>
      </w:r>
      <w:r>
        <w:rPr>
          <w:rFonts w:ascii="Times New Roman" w:hAnsi="Times New Roman" w:cs="Times New Roman"/>
        </w:rPr>
        <w:t xml:space="preserve">water interface. Along the north sidewall of the transect C sediment slumping interrupts the conformed layering of sediment to the acoustic basement. </w:t>
      </w:r>
    </w:p>
    <w:p w14:paraId="20B9C813" w14:textId="627CE21E" w:rsidR="00B27582" w:rsidRDefault="00B27582" w:rsidP="00B27582">
      <w:pPr>
        <w:ind w:firstLine="720"/>
        <w:rPr>
          <w:rFonts w:ascii="Times New Roman" w:hAnsi="Times New Roman" w:cs="Times New Roman"/>
        </w:rPr>
      </w:pPr>
      <w:r>
        <w:rPr>
          <w:rFonts w:ascii="Times New Roman" w:hAnsi="Times New Roman" w:cs="Times New Roman"/>
        </w:rPr>
        <w:t xml:space="preserve">Transect D, to the northeast of the Frank Creek delta has </w:t>
      </w:r>
      <w:r w:rsidR="006D468E">
        <w:rPr>
          <w:rFonts w:ascii="Times New Roman" w:hAnsi="Times New Roman" w:cs="Times New Roman"/>
        </w:rPr>
        <w:t>well-</w:t>
      </w:r>
      <w:r>
        <w:rPr>
          <w:rFonts w:ascii="Times New Roman" w:hAnsi="Times New Roman" w:cs="Times New Roman"/>
        </w:rPr>
        <w:t xml:space="preserve">layered sediments in the top 5-10 m </w:t>
      </w:r>
      <w:r w:rsidR="006D468E">
        <w:rPr>
          <w:rFonts w:ascii="Times New Roman" w:hAnsi="Times New Roman" w:cs="Times New Roman"/>
        </w:rPr>
        <w:t>and</w:t>
      </w:r>
      <w:r>
        <w:rPr>
          <w:rFonts w:ascii="Times New Roman" w:hAnsi="Times New Roman" w:cs="Times New Roman"/>
        </w:rPr>
        <w:t xml:space="preserve"> transitions </w:t>
      </w:r>
      <w:r w:rsidR="006D468E">
        <w:rPr>
          <w:rFonts w:ascii="Times New Roman" w:hAnsi="Times New Roman" w:cs="Times New Roman"/>
        </w:rPr>
        <w:t>poor acoustic penetration below this</w:t>
      </w:r>
      <w:r>
        <w:rPr>
          <w:rFonts w:ascii="Times New Roman" w:hAnsi="Times New Roman" w:cs="Times New Roman"/>
        </w:rPr>
        <w:t xml:space="preserve"> (Fig. </w:t>
      </w:r>
      <w:r w:rsidR="007225A1">
        <w:rPr>
          <w:rFonts w:ascii="Times New Roman" w:hAnsi="Times New Roman" w:cs="Times New Roman"/>
        </w:rPr>
        <w:t>6</w:t>
      </w:r>
      <w:r w:rsidR="00B55BE7">
        <w:rPr>
          <w:rFonts w:ascii="Times New Roman" w:hAnsi="Times New Roman" w:cs="Times New Roman"/>
        </w:rPr>
        <w:t>)</w:t>
      </w:r>
      <w:r>
        <w:rPr>
          <w:rFonts w:ascii="Times New Roman" w:hAnsi="Times New Roman" w:cs="Times New Roman"/>
        </w:rPr>
        <w:t xml:space="preserve">. The parallel reflectors </w:t>
      </w:r>
      <w:r w:rsidR="006D468E">
        <w:rPr>
          <w:rFonts w:ascii="Times New Roman" w:hAnsi="Times New Roman" w:cs="Times New Roman"/>
        </w:rPr>
        <w:t>observed in the top section</w:t>
      </w:r>
      <w:r>
        <w:rPr>
          <w:rFonts w:ascii="Times New Roman" w:hAnsi="Times New Roman" w:cs="Times New Roman"/>
        </w:rPr>
        <w:t xml:space="preserve"> of transect D have a thickness of 2-3 m and higher amplitude </w:t>
      </w:r>
      <w:r>
        <w:rPr>
          <w:rFonts w:ascii="Times New Roman" w:hAnsi="Times New Roman" w:cs="Times New Roman"/>
        </w:rPr>
        <w:lastRenderedPageBreak/>
        <w:t xml:space="preserve">compared to </w:t>
      </w:r>
      <w:r w:rsidR="00FE1BA8">
        <w:rPr>
          <w:rFonts w:ascii="Times New Roman" w:hAnsi="Times New Roman" w:cs="Times New Roman"/>
        </w:rPr>
        <w:t>facies</w:t>
      </w:r>
      <w:r>
        <w:rPr>
          <w:rFonts w:ascii="Times New Roman" w:hAnsi="Times New Roman" w:cs="Times New Roman"/>
        </w:rPr>
        <w:t xml:space="preserve"> B in transect C. The scour channels observed in transect </w:t>
      </w:r>
      <w:proofErr w:type="spellStart"/>
      <w:r>
        <w:rPr>
          <w:rFonts w:ascii="Times New Roman" w:hAnsi="Times New Roman" w:cs="Times New Roman"/>
        </w:rPr>
        <w:t>C are</w:t>
      </w:r>
      <w:proofErr w:type="spellEnd"/>
      <w:r>
        <w:rPr>
          <w:rFonts w:ascii="Times New Roman" w:hAnsi="Times New Roman" w:cs="Times New Roman"/>
        </w:rPr>
        <w:t xml:space="preserve"> less pronounced in this transect</w:t>
      </w:r>
      <w:r w:rsidR="00B55BE7">
        <w:rPr>
          <w:rFonts w:ascii="Times New Roman" w:hAnsi="Times New Roman" w:cs="Times New Roman"/>
        </w:rPr>
        <w:t xml:space="preserve"> (Fig. </w:t>
      </w:r>
      <w:r w:rsidR="007225A1">
        <w:rPr>
          <w:rFonts w:ascii="Times New Roman" w:hAnsi="Times New Roman" w:cs="Times New Roman"/>
        </w:rPr>
        <w:t>6</w:t>
      </w:r>
      <w:r w:rsidR="00B55BE7">
        <w:rPr>
          <w:rFonts w:ascii="Times New Roman" w:hAnsi="Times New Roman" w:cs="Times New Roman"/>
        </w:rPr>
        <w:t xml:space="preserve">, </w:t>
      </w:r>
      <w:proofErr w:type="spellStart"/>
      <w:r w:rsidR="00B55BE7">
        <w:rPr>
          <w:rFonts w:ascii="Times New Roman" w:hAnsi="Times New Roman" w:cs="Times New Roman"/>
        </w:rPr>
        <w:t>i</w:t>
      </w:r>
      <w:proofErr w:type="spellEnd"/>
      <w:r w:rsidR="00B55BE7">
        <w:rPr>
          <w:rFonts w:ascii="Times New Roman" w:hAnsi="Times New Roman" w:cs="Times New Roman"/>
        </w:rPr>
        <w:t xml:space="preserve"> &amp; ii)</w:t>
      </w:r>
      <w:r>
        <w:rPr>
          <w:rFonts w:ascii="Times New Roman" w:hAnsi="Times New Roman" w:cs="Times New Roman"/>
        </w:rPr>
        <w:t>.</w:t>
      </w:r>
      <w:r w:rsidR="00B55BE7">
        <w:rPr>
          <w:rFonts w:ascii="Times New Roman" w:hAnsi="Times New Roman" w:cs="Times New Roman"/>
        </w:rPr>
        <w:t xml:space="preserve"> Some slumping of sidewall sediments is observed on the south sidewall (Fig </w:t>
      </w:r>
      <w:r w:rsidR="007225A1">
        <w:rPr>
          <w:rFonts w:ascii="Times New Roman" w:hAnsi="Times New Roman" w:cs="Times New Roman"/>
        </w:rPr>
        <w:t>6</w:t>
      </w:r>
      <w:r w:rsidR="00B55BE7">
        <w:rPr>
          <w:rFonts w:ascii="Times New Roman" w:hAnsi="Times New Roman" w:cs="Times New Roman"/>
        </w:rPr>
        <w:t>, iii)</w:t>
      </w:r>
    </w:p>
    <w:p w14:paraId="123D3DAC" w14:textId="23B4C5DC" w:rsidR="00B27582" w:rsidRDefault="00B27582" w:rsidP="00B27582">
      <w:pPr>
        <w:ind w:firstLine="720"/>
        <w:rPr>
          <w:rFonts w:ascii="Times New Roman" w:hAnsi="Times New Roman" w:cs="Times New Roman"/>
        </w:rPr>
      </w:pPr>
      <w:r>
        <w:rPr>
          <w:rFonts w:ascii="Times New Roman" w:hAnsi="Times New Roman" w:cs="Times New Roman"/>
        </w:rPr>
        <w:t xml:space="preserve">Southwest of the Frank Creek delta, acoustic reflectors along transect E show a decline in reflectance and a decrease in layer thickness to &lt; 1 m. Acoustic masking from course grained sediment occurs at depths of 2-4 m (Fig. </w:t>
      </w:r>
      <w:r w:rsidR="007225A1">
        <w:rPr>
          <w:rFonts w:ascii="Times New Roman" w:hAnsi="Times New Roman" w:cs="Times New Roman"/>
        </w:rPr>
        <w:t>7</w:t>
      </w:r>
      <w:r>
        <w:rPr>
          <w:rFonts w:ascii="Times New Roman" w:hAnsi="Times New Roman" w:cs="Times New Roman"/>
        </w:rPr>
        <w:t xml:space="preserve">). The sedimentary environment southwest of the Frank Creek delta is </w:t>
      </w:r>
      <w:r w:rsidR="00E0627A">
        <w:rPr>
          <w:rFonts w:ascii="Times New Roman" w:hAnsi="Times New Roman" w:cs="Times New Roman"/>
        </w:rPr>
        <w:t>comparably different</w:t>
      </w:r>
      <w:r>
        <w:rPr>
          <w:rFonts w:ascii="Times New Roman" w:hAnsi="Times New Roman" w:cs="Times New Roman"/>
        </w:rPr>
        <w:t xml:space="preserve"> to transects northeast of the delta. </w:t>
      </w:r>
      <w:r w:rsidR="00E0627A">
        <w:rPr>
          <w:rFonts w:ascii="Times New Roman" w:hAnsi="Times New Roman" w:cs="Times New Roman"/>
        </w:rPr>
        <w:t xml:space="preserve">Further inference of these data </w:t>
      </w:r>
      <w:r w:rsidR="00B44BFA">
        <w:rPr>
          <w:rFonts w:ascii="Times New Roman" w:hAnsi="Times New Roman" w:cs="Times New Roman"/>
        </w:rPr>
        <w:t>suggests</w:t>
      </w:r>
      <w:r>
        <w:rPr>
          <w:rFonts w:ascii="Times New Roman" w:hAnsi="Times New Roman" w:cs="Times New Roman"/>
        </w:rPr>
        <w:t xml:space="preserve"> that much of the suspended sediment transported from the Cariboo River does not make it past the shallow lake depths (&lt; 20 m) of the Frank Creek delta. This likely results in an increase in sediment deposition northeast of the Frank Creek Delta, which may explain the increase in reflector thickness and amplitude along transect D (Fig </w:t>
      </w:r>
      <w:r w:rsidR="007225A1">
        <w:rPr>
          <w:rFonts w:ascii="Times New Roman" w:hAnsi="Times New Roman" w:cs="Times New Roman"/>
        </w:rPr>
        <w:t>6</w:t>
      </w:r>
      <w:r>
        <w:rPr>
          <w:rFonts w:ascii="Times New Roman" w:hAnsi="Times New Roman" w:cs="Times New Roman"/>
        </w:rPr>
        <w:t xml:space="preserve">, </w:t>
      </w:r>
      <w:r w:rsidR="007225A1">
        <w:rPr>
          <w:rFonts w:ascii="Times New Roman" w:hAnsi="Times New Roman" w:cs="Times New Roman"/>
        </w:rPr>
        <w:t>7</w:t>
      </w:r>
      <w:r>
        <w:rPr>
          <w:rFonts w:ascii="Times New Roman" w:hAnsi="Times New Roman" w:cs="Times New Roman"/>
        </w:rPr>
        <w:t>).</w:t>
      </w:r>
    </w:p>
    <w:p w14:paraId="3B2F676A" w14:textId="37375CD7" w:rsidR="009F1314" w:rsidRDefault="00B27582" w:rsidP="009F1314">
      <w:pPr>
        <w:ind w:firstLine="720"/>
        <w:rPr>
          <w:rFonts w:ascii="Times New Roman" w:hAnsi="Times New Roman" w:cs="Times New Roman"/>
        </w:rPr>
      </w:pPr>
      <w:r>
        <w:rPr>
          <w:rFonts w:ascii="Times New Roman" w:hAnsi="Times New Roman" w:cs="Times New Roman"/>
        </w:rPr>
        <w:t xml:space="preserve">Similar to the Frank Creek basin, the Keithley Creek basin is expected to have reduced connectivity to the main Cariboo Lake basin due to the shallow lake bathymetry (&lt; 10 m) of the Keithley Creek delta (Fig. 1). Transect F, located close to the centre of the Keithley Creek basin shows a maximum observable sediment thickness of 4 m (Fig. </w:t>
      </w:r>
      <w:r w:rsidR="007225A1">
        <w:rPr>
          <w:rFonts w:ascii="Times New Roman" w:hAnsi="Times New Roman" w:cs="Times New Roman"/>
        </w:rPr>
        <w:t>8</w:t>
      </w:r>
      <w:r>
        <w:rPr>
          <w:rFonts w:ascii="Times New Roman" w:hAnsi="Times New Roman" w:cs="Times New Roman"/>
        </w:rPr>
        <w:t xml:space="preserve">). Below this is inferred to be acoustic masking due to courser grained sediment. The acoustic reflectors </w:t>
      </w:r>
      <w:r w:rsidR="004D2967">
        <w:rPr>
          <w:rFonts w:ascii="Times New Roman" w:hAnsi="Times New Roman" w:cs="Times New Roman"/>
        </w:rPr>
        <w:t>with</w:t>
      </w:r>
      <w:r>
        <w:rPr>
          <w:rFonts w:ascii="Times New Roman" w:hAnsi="Times New Roman" w:cs="Times New Roman"/>
        </w:rPr>
        <w:t xml:space="preserve">in the top 4 m of transect F are acoustically penetrable, well layered and are conformable to the basin morphology. Reflectors are of higher amplitude compared to those in transect E and thicker at 1-2 m. The reflectors across this transect are inferred to be primarily sediments deposited by Keithley Creek. Due to the close proximity &lt; 1 km to the Keithley Creek delta sediment along this transect likely have a high fraction of sand </w:t>
      </w:r>
      <w:r w:rsidR="00F57CBF">
        <w:rPr>
          <w:rFonts w:ascii="Times New Roman" w:hAnsi="Times New Roman" w:cs="Times New Roman"/>
        </w:rPr>
        <w:t>which</w:t>
      </w:r>
      <w:r>
        <w:rPr>
          <w:rFonts w:ascii="Times New Roman" w:hAnsi="Times New Roman" w:cs="Times New Roman"/>
        </w:rPr>
        <w:t xml:space="preserve"> limits the acoustic penetration to 4 m.</w:t>
      </w:r>
    </w:p>
    <w:p w14:paraId="5BD65918" w14:textId="77777777" w:rsidR="009F1314" w:rsidRDefault="009F1314">
      <w:pPr>
        <w:rPr>
          <w:rFonts w:ascii="Times New Roman" w:hAnsi="Times New Roman" w:cs="Times New Roman"/>
        </w:rPr>
      </w:pPr>
      <w:r>
        <w:rPr>
          <w:rFonts w:ascii="Times New Roman" w:hAnsi="Times New Roman" w:cs="Times New Roman"/>
        </w:rPr>
        <w:br w:type="page"/>
      </w:r>
    </w:p>
    <w:p w14:paraId="5BC2F4E1" w14:textId="05A6BB05" w:rsidR="00E77EF2" w:rsidRPr="00B44BFA" w:rsidRDefault="00E77EF2" w:rsidP="00E77EF2">
      <w:pPr>
        <w:ind w:firstLine="720"/>
        <w:jc w:val="center"/>
        <w:rPr>
          <w:rFonts w:ascii="Times New Roman" w:hAnsi="Times New Roman" w:cs="Times New Roman"/>
          <w:b/>
          <w:bCs/>
        </w:rPr>
      </w:pPr>
      <w:r w:rsidRPr="00B44BFA">
        <w:rPr>
          <w:rFonts w:ascii="Times New Roman" w:hAnsi="Times New Roman" w:cs="Times New Roman"/>
          <w:b/>
          <w:bCs/>
        </w:rPr>
        <w:lastRenderedPageBreak/>
        <w:t xml:space="preserve">Figures </w:t>
      </w:r>
    </w:p>
    <w:p w14:paraId="68615C98" w14:textId="7A2A32BE" w:rsidR="00E77EF2" w:rsidRDefault="00E77EF2" w:rsidP="00E77EF2">
      <w:pPr>
        <w:ind w:firstLine="720"/>
        <w:jc w:val="center"/>
        <w:rPr>
          <w:rFonts w:ascii="Times New Roman" w:hAnsi="Times New Roman" w:cs="Times New Roman"/>
        </w:rPr>
      </w:pPr>
    </w:p>
    <w:p w14:paraId="186DD7A8" w14:textId="77777777" w:rsidR="009F1314" w:rsidRDefault="00E77EF2" w:rsidP="009F1314">
      <w:pPr>
        <w:keepNext/>
        <w:ind w:firstLine="720"/>
        <w:jc w:val="center"/>
      </w:pPr>
      <w:r w:rsidRPr="00E77EF2">
        <w:rPr>
          <w:rFonts w:ascii="Times New Roman" w:hAnsi="Times New Roman" w:cs="Times New Roman"/>
          <w:noProof/>
        </w:rPr>
        <w:drawing>
          <wp:inline distT="0" distB="0" distL="0" distR="0" wp14:anchorId="3CC5031C" wp14:editId="2409A417">
            <wp:extent cx="4246036" cy="5494867"/>
            <wp:effectExtent l="0" t="0" r="0" b="4445"/>
            <wp:docPr id="7" name="Content Placeholder 4">
              <a:extLst xmlns:a="http://schemas.openxmlformats.org/drawingml/2006/main">
                <a:ext uri="{FF2B5EF4-FFF2-40B4-BE49-F238E27FC236}">
                  <a16:creationId xmlns:a16="http://schemas.microsoft.com/office/drawing/2014/main" id="{623CDC59-387F-F140-AA7E-E446742157A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4">
                      <a:extLst>
                        <a:ext uri="{FF2B5EF4-FFF2-40B4-BE49-F238E27FC236}">
                          <a16:creationId xmlns:a16="http://schemas.microsoft.com/office/drawing/2014/main" id="{623CDC59-387F-F140-AA7E-E446742157A9}"/>
                        </a:ext>
                      </a:extLst>
                    </pic:cNvPr>
                    <pic:cNvPicPr>
                      <a:picLocks noGrp="1"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267561" cy="5522723"/>
                    </a:xfrm>
                    <a:prstGeom prst="rect">
                      <a:avLst/>
                    </a:prstGeom>
                  </pic:spPr>
                </pic:pic>
              </a:graphicData>
            </a:graphic>
          </wp:inline>
        </w:drawing>
      </w:r>
    </w:p>
    <w:p w14:paraId="3FE9A912" w14:textId="5F82035F" w:rsidR="00E77EF2" w:rsidRDefault="009F1314" w:rsidP="009F1314">
      <w:pPr>
        <w:pStyle w:val="Caption"/>
        <w:jc w:val="center"/>
        <w:rPr>
          <w:rFonts w:ascii="Times New Roman" w:hAnsi="Times New Roman" w:cs="Times New Roman"/>
        </w:rPr>
      </w:pPr>
      <w:r>
        <w:t xml:space="preserve">Fig. </w:t>
      </w:r>
      <w:r>
        <w:fldChar w:fldCharType="begin"/>
      </w:r>
      <w:r>
        <w:instrText xml:space="preserve"> SEQ Fig. \* ARABIC </w:instrText>
      </w:r>
      <w:r>
        <w:fldChar w:fldCharType="separate"/>
      </w:r>
      <w:r w:rsidR="00E00A52">
        <w:rPr>
          <w:noProof/>
        </w:rPr>
        <w:t>1</w:t>
      </w:r>
      <w:r>
        <w:fldChar w:fldCharType="end"/>
      </w:r>
      <w:r w:rsidRPr="005F72E5">
        <w:t>: Cariboo L</w:t>
      </w:r>
      <w:r>
        <w:t>ake bathymetry</w:t>
      </w:r>
      <w:r w:rsidRPr="005F72E5">
        <w:t>. Contour interval is 10 m.</w:t>
      </w:r>
    </w:p>
    <w:p w14:paraId="5F3D3A1B" w14:textId="77777777" w:rsidR="009F1314" w:rsidRDefault="009F1314" w:rsidP="00E77EF2">
      <w:pPr>
        <w:ind w:firstLine="720"/>
        <w:jc w:val="center"/>
        <w:rPr>
          <w:rFonts w:ascii="Times New Roman" w:hAnsi="Times New Roman" w:cs="Times New Roman"/>
        </w:rPr>
      </w:pPr>
    </w:p>
    <w:p w14:paraId="5312D5EB" w14:textId="789E8A60" w:rsidR="00D10793" w:rsidRDefault="00D10793"/>
    <w:p w14:paraId="278DCEDB" w14:textId="77777777" w:rsidR="009F1314" w:rsidRDefault="00E77EF2" w:rsidP="009F1314">
      <w:pPr>
        <w:keepNext/>
        <w:jc w:val="center"/>
      </w:pPr>
      <w:r w:rsidRPr="00E77EF2">
        <w:rPr>
          <w:noProof/>
        </w:rPr>
        <w:lastRenderedPageBreak/>
        <w:drawing>
          <wp:inline distT="0" distB="0" distL="0" distR="0" wp14:anchorId="2C656E9F" wp14:editId="5605A20A">
            <wp:extent cx="5600734" cy="3962400"/>
            <wp:effectExtent l="0" t="0" r="0" b="0"/>
            <wp:docPr id="5" name="Picture 4">
              <a:extLst xmlns:a="http://schemas.openxmlformats.org/drawingml/2006/main">
                <a:ext uri="{FF2B5EF4-FFF2-40B4-BE49-F238E27FC236}">
                  <a16:creationId xmlns:a16="http://schemas.microsoft.com/office/drawing/2014/main" id="{BBE35584-175C-1F41-8E60-75118450DE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BE35584-175C-1F41-8E60-75118450DE21}"/>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648083" cy="3995899"/>
                    </a:xfrm>
                    <a:prstGeom prst="rect">
                      <a:avLst/>
                    </a:prstGeom>
                  </pic:spPr>
                </pic:pic>
              </a:graphicData>
            </a:graphic>
          </wp:inline>
        </w:drawing>
      </w:r>
    </w:p>
    <w:p w14:paraId="752F8F31" w14:textId="35AD2B35" w:rsidR="00E77EF2" w:rsidRDefault="009F1314" w:rsidP="009F1314">
      <w:pPr>
        <w:pStyle w:val="Caption"/>
        <w:jc w:val="center"/>
      </w:pPr>
      <w:r>
        <w:t xml:space="preserve">Fig. </w:t>
      </w:r>
      <w:r>
        <w:fldChar w:fldCharType="begin"/>
      </w:r>
      <w:r>
        <w:instrText xml:space="preserve"> SEQ Fig. \* ARABIC </w:instrText>
      </w:r>
      <w:r>
        <w:fldChar w:fldCharType="separate"/>
      </w:r>
      <w:r w:rsidR="00E00A52">
        <w:rPr>
          <w:noProof/>
        </w:rPr>
        <w:t>2</w:t>
      </w:r>
      <w:r>
        <w:fldChar w:fldCharType="end"/>
      </w:r>
      <w:r>
        <w:t>: Cariboo Lake sub-bottom acoustic transects</w:t>
      </w:r>
      <w:r>
        <w:rPr>
          <w:noProof/>
        </w:rPr>
        <w:t xml:space="preserve"> </w:t>
      </w:r>
    </w:p>
    <w:p w14:paraId="4C3DC69D" w14:textId="77777777" w:rsidR="00DF796D" w:rsidRDefault="00E77EF2" w:rsidP="00DF796D">
      <w:pPr>
        <w:keepNext/>
        <w:jc w:val="center"/>
      </w:pPr>
      <w:r>
        <w:rPr>
          <w:noProof/>
        </w:rPr>
        <w:drawing>
          <wp:inline distT="0" distB="0" distL="0" distR="0" wp14:anchorId="0CA2FF73" wp14:editId="7D6D06FC">
            <wp:extent cx="4129790" cy="2148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ousticsA.png"/>
                    <pic:cNvPicPr/>
                  </pic:nvPicPr>
                  <pic:blipFill>
                    <a:blip r:embed="rId7"/>
                    <a:stretch>
                      <a:fillRect/>
                    </a:stretch>
                  </pic:blipFill>
                  <pic:spPr>
                    <a:xfrm>
                      <a:off x="0" y="0"/>
                      <a:ext cx="4144542" cy="2155959"/>
                    </a:xfrm>
                    <a:prstGeom prst="rect">
                      <a:avLst/>
                    </a:prstGeom>
                  </pic:spPr>
                </pic:pic>
              </a:graphicData>
            </a:graphic>
          </wp:inline>
        </w:drawing>
      </w:r>
    </w:p>
    <w:p w14:paraId="42FAB2B8" w14:textId="748FADA4" w:rsidR="00E77EF2" w:rsidRDefault="00DF796D" w:rsidP="00DF796D">
      <w:pPr>
        <w:pStyle w:val="Caption"/>
        <w:jc w:val="center"/>
      </w:pPr>
      <w:r>
        <w:t xml:space="preserve">Fig. </w:t>
      </w:r>
      <w:r>
        <w:fldChar w:fldCharType="begin"/>
      </w:r>
      <w:r>
        <w:instrText xml:space="preserve"> SEQ Fig. \* ARABIC </w:instrText>
      </w:r>
      <w:r>
        <w:fldChar w:fldCharType="separate"/>
      </w:r>
      <w:r w:rsidR="00E00A52">
        <w:rPr>
          <w:noProof/>
        </w:rPr>
        <w:t>3</w:t>
      </w:r>
      <w:r>
        <w:fldChar w:fldCharType="end"/>
      </w:r>
      <w:r>
        <w:t>: Sub-bottom</w:t>
      </w:r>
      <w:r w:rsidRPr="00152293">
        <w:t xml:space="preserve"> acoustic transect A. Duplicate acoustic reflector is denoted by (</w:t>
      </w:r>
      <w:proofErr w:type="spellStart"/>
      <w:r w:rsidRPr="00152293">
        <w:t>i</w:t>
      </w:r>
      <w:proofErr w:type="spellEnd"/>
      <w:r w:rsidRPr="00152293">
        <w:t>). Looking up-lake, see Fig. 3.5 for location.</w:t>
      </w:r>
    </w:p>
    <w:p w14:paraId="1B7DC1B0" w14:textId="77777777" w:rsidR="00DF796D" w:rsidRDefault="002A7FFD" w:rsidP="00DF796D">
      <w:pPr>
        <w:keepNext/>
        <w:jc w:val="center"/>
      </w:pPr>
      <w:r>
        <w:rPr>
          <w:noProof/>
        </w:rPr>
        <w:lastRenderedPageBreak/>
        <w:drawing>
          <wp:inline distT="0" distB="0" distL="0" distR="0" wp14:anchorId="0948877B" wp14:editId="3EBAA687">
            <wp:extent cx="4368800" cy="254893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ect b.png"/>
                    <pic:cNvPicPr/>
                  </pic:nvPicPr>
                  <pic:blipFill>
                    <a:blip r:embed="rId8"/>
                    <a:stretch>
                      <a:fillRect/>
                    </a:stretch>
                  </pic:blipFill>
                  <pic:spPr>
                    <a:xfrm>
                      <a:off x="0" y="0"/>
                      <a:ext cx="4387920" cy="2560088"/>
                    </a:xfrm>
                    <a:prstGeom prst="rect">
                      <a:avLst/>
                    </a:prstGeom>
                  </pic:spPr>
                </pic:pic>
              </a:graphicData>
            </a:graphic>
          </wp:inline>
        </w:drawing>
      </w:r>
    </w:p>
    <w:p w14:paraId="3729D526" w14:textId="4F186662" w:rsidR="002A7FFD" w:rsidRDefault="00DF796D" w:rsidP="00DF796D">
      <w:pPr>
        <w:pStyle w:val="Caption"/>
        <w:jc w:val="center"/>
      </w:pPr>
      <w:r>
        <w:t xml:space="preserve">Fig. </w:t>
      </w:r>
      <w:r>
        <w:fldChar w:fldCharType="begin"/>
      </w:r>
      <w:r>
        <w:instrText xml:space="preserve"> SEQ Fig. \* ARABIC </w:instrText>
      </w:r>
      <w:r>
        <w:fldChar w:fldCharType="separate"/>
      </w:r>
      <w:r w:rsidR="00E00A52">
        <w:rPr>
          <w:noProof/>
        </w:rPr>
        <w:t>4</w:t>
      </w:r>
      <w:r>
        <w:fldChar w:fldCharType="end"/>
      </w:r>
      <w:r>
        <w:t xml:space="preserve">: </w:t>
      </w:r>
      <w:r w:rsidRPr="00494773">
        <w:t>Stratabox acoustic transect B. Looking up-lake, see Fig. 3.5 for location.</w:t>
      </w:r>
    </w:p>
    <w:p w14:paraId="0BE41D71" w14:textId="0C706770" w:rsidR="002A7FFD" w:rsidRDefault="002A7FFD" w:rsidP="00E77EF2">
      <w:pPr>
        <w:jc w:val="center"/>
      </w:pPr>
    </w:p>
    <w:p w14:paraId="005B73AD" w14:textId="77777777" w:rsidR="00DF796D" w:rsidRDefault="003A4E2D" w:rsidP="00DF796D">
      <w:pPr>
        <w:keepNext/>
        <w:jc w:val="center"/>
      </w:pPr>
      <w:r>
        <w:rPr>
          <w:noProof/>
        </w:rPr>
        <w:drawing>
          <wp:inline distT="0" distB="0" distL="0" distR="0" wp14:anchorId="52F1281C" wp14:editId="199D26C5">
            <wp:extent cx="4385271" cy="30148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ect c.png"/>
                    <pic:cNvPicPr/>
                  </pic:nvPicPr>
                  <pic:blipFill>
                    <a:blip r:embed="rId9"/>
                    <a:stretch>
                      <a:fillRect/>
                    </a:stretch>
                  </pic:blipFill>
                  <pic:spPr>
                    <a:xfrm>
                      <a:off x="0" y="0"/>
                      <a:ext cx="4410282" cy="3032069"/>
                    </a:xfrm>
                    <a:prstGeom prst="rect">
                      <a:avLst/>
                    </a:prstGeom>
                  </pic:spPr>
                </pic:pic>
              </a:graphicData>
            </a:graphic>
          </wp:inline>
        </w:drawing>
      </w:r>
    </w:p>
    <w:p w14:paraId="4F715FFB" w14:textId="7F44D64C" w:rsidR="00DF796D" w:rsidRDefault="00DF796D" w:rsidP="00DF796D">
      <w:pPr>
        <w:pStyle w:val="Caption"/>
        <w:jc w:val="center"/>
      </w:pPr>
      <w:r>
        <w:t xml:space="preserve">Fig. </w:t>
      </w:r>
      <w:r>
        <w:fldChar w:fldCharType="begin"/>
      </w:r>
      <w:r>
        <w:instrText xml:space="preserve"> SEQ Fig. \* ARABIC </w:instrText>
      </w:r>
      <w:r>
        <w:fldChar w:fldCharType="separate"/>
      </w:r>
      <w:r w:rsidR="00E00A52">
        <w:rPr>
          <w:noProof/>
        </w:rPr>
        <w:t>5</w:t>
      </w:r>
      <w:r>
        <w:fldChar w:fldCharType="end"/>
      </w:r>
      <w:r>
        <w:t>: Sub-bottom acoustic transect C. (</w:t>
      </w:r>
      <w:proofErr w:type="spellStart"/>
      <w:r>
        <w:t>i</w:t>
      </w:r>
      <w:proofErr w:type="spellEnd"/>
      <w:r>
        <w:t>) denotes inferred bedrock or late-glacial material. (ii) and (iii) are v-notch scour channels. (A) and (B) are sediment facies.</w:t>
      </w:r>
      <w:r w:rsidR="00E00A52" w:rsidRPr="00E00A52">
        <w:t xml:space="preserve"> </w:t>
      </w:r>
      <w:r w:rsidR="00E00A52" w:rsidRPr="00494773">
        <w:t>Looking up-lake, see Fig. 3.5 for location.</w:t>
      </w:r>
    </w:p>
    <w:p w14:paraId="51D0C10B" w14:textId="77777777" w:rsidR="00E00A52" w:rsidRDefault="009F1314" w:rsidP="00E00A52">
      <w:pPr>
        <w:keepNext/>
        <w:jc w:val="center"/>
      </w:pPr>
      <w:r w:rsidRPr="009F1314">
        <w:rPr>
          <w:noProof/>
        </w:rPr>
        <w:lastRenderedPageBreak/>
        <w:t xml:space="preserve"> </w:t>
      </w:r>
      <w:r>
        <w:rPr>
          <w:noProof/>
        </w:rPr>
        <w:drawing>
          <wp:inline distT="0" distB="0" distL="0" distR="0" wp14:anchorId="0EF9B406" wp14:editId="3DB7AD87">
            <wp:extent cx="4445000" cy="2709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09 at 11.57.15 AM.png"/>
                    <pic:cNvPicPr/>
                  </pic:nvPicPr>
                  <pic:blipFill>
                    <a:blip r:embed="rId10"/>
                    <a:stretch>
                      <a:fillRect/>
                    </a:stretch>
                  </pic:blipFill>
                  <pic:spPr>
                    <a:xfrm>
                      <a:off x="0" y="0"/>
                      <a:ext cx="4467534" cy="2723477"/>
                    </a:xfrm>
                    <a:prstGeom prst="rect">
                      <a:avLst/>
                    </a:prstGeom>
                  </pic:spPr>
                </pic:pic>
              </a:graphicData>
            </a:graphic>
          </wp:inline>
        </w:drawing>
      </w:r>
    </w:p>
    <w:p w14:paraId="4F3CDDB9" w14:textId="5DF8212B" w:rsidR="003A4E2D" w:rsidRDefault="00E00A52" w:rsidP="00E00A52">
      <w:pPr>
        <w:pStyle w:val="Caption"/>
        <w:jc w:val="center"/>
      </w:pPr>
      <w:r>
        <w:t xml:space="preserve">Fig. </w:t>
      </w:r>
      <w:r>
        <w:fldChar w:fldCharType="begin"/>
      </w:r>
      <w:r>
        <w:instrText xml:space="preserve"> SEQ Fig. \* ARABIC </w:instrText>
      </w:r>
      <w:r>
        <w:fldChar w:fldCharType="separate"/>
      </w:r>
      <w:r>
        <w:rPr>
          <w:noProof/>
        </w:rPr>
        <w:t>6</w:t>
      </w:r>
      <w:r>
        <w:fldChar w:fldCharType="end"/>
      </w:r>
      <w:r>
        <w:t xml:space="preserve">: Sub-bottom </w:t>
      </w:r>
      <w:r w:rsidRPr="00E00A52">
        <w:t>transect D. Scour channels are denoted by (</w:t>
      </w:r>
      <w:proofErr w:type="spellStart"/>
      <w:r w:rsidRPr="00E00A52">
        <w:t>i</w:t>
      </w:r>
      <w:proofErr w:type="spellEnd"/>
      <w:r w:rsidRPr="00E00A52">
        <w:t>) and (ii). Slumping is observed at (iii). Looking up-lake, see Fig. 3.5 for location.</w:t>
      </w:r>
    </w:p>
    <w:p w14:paraId="0B55DDFF" w14:textId="77777777" w:rsidR="00E00A52" w:rsidRDefault="003A4E2D" w:rsidP="00E00A52">
      <w:pPr>
        <w:keepNext/>
        <w:jc w:val="center"/>
      </w:pPr>
      <w:r>
        <w:rPr>
          <w:noProof/>
        </w:rPr>
        <w:drawing>
          <wp:inline distT="0" distB="0" distL="0" distR="0" wp14:anchorId="766F9ECE" wp14:editId="2C413E17">
            <wp:extent cx="5602614" cy="24553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09 at 11.57.26 AM.png"/>
                    <pic:cNvPicPr/>
                  </pic:nvPicPr>
                  <pic:blipFill>
                    <a:blip r:embed="rId11"/>
                    <a:stretch>
                      <a:fillRect/>
                    </a:stretch>
                  </pic:blipFill>
                  <pic:spPr>
                    <a:xfrm>
                      <a:off x="0" y="0"/>
                      <a:ext cx="5641126" cy="2472211"/>
                    </a:xfrm>
                    <a:prstGeom prst="rect">
                      <a:avLst/>
                    </a:prstGeom>
                  </pic:spPr>
                </pic:pic>
              </a:graphicData>
            </a:graphic>
          </wp:inline>
        </w:drawing>
      </w:r>
    </w:p>
    <w:p w14:paraId="209A6B3B" w14:textId="77A24EB2" w:rsidR="003A4E2D" w:rsidRDefault="00E00A52" w:rsidP="00E00A52">
      <w:pPr>
        <w:pStyle w:val="Caption"/>
        <w:jc w:val="center"/>
      </w:pPr>
      <w:r>
        <w:t xml:space="preserve">Fig. </w:t>
      </w:r>
      <w:r>
        <w:fldChar w:fldCharType="begin"/>
      </w:r>
      <w:r>
        <w:instrText xml:space="preserve"> SEQ Fig. \* ARABIC </w:instrText>
      </w:r>
      <w:r>
        <w:fldChar w:fldCharType="separate"/>
      </w:r>
      <w:r>
        <w:rPr>
          <w:noProof/>
        </w:rPr>
        <w:t>7</w:t>
      </w:r>
      <w:r>
        <w:fldChar w:fldCharType="end"/>
      </w:r>
      <w:r>
        <w:t xml:space="preserve">: Sub-bottom </w:t>
      </w:r>
      <w:r w:rsidRPr="00E00A52">
        <w:t>acoustic transect E. Looking up-lake, see Fig. 3.5 for location.</w:t>
      </w:r>
    </w:p>
    <w:p w14:paraId="53828AD8" w14:textId="77777777" w:rsidR="00E00A52" w:rsidRDefault="009F1314" w:rsidP="00E00A52">
      <w:pPr>
        <w:keepNext/>
        <w:jc w:val="center"/>
      </w:pPr>
      <w:r>
        <w:rPr>
          <w:noProof/>
        </w:rPr>
        <w:lastRenderedPageBreak/>
        <w:drawing>
          <wp:inline distT="0" distB="0" distL="0" distR="0" wp14:anchorId="61BC81B7" wp14:editId="02889BC7">
            <wp:extent cx="5461000" cy="3281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09 at 11.57.39 AM.png"/>
                    <pic:cNvPicPr/>
                  </pic:nvPicPr>
                  <pic:blipFill>
                    <a:blip r:embed="rId12"/>
                    <a:stretch>
                      <a:fillRect/>
                    </a:stretch>
                  </pic:blipFill>
                  <pic:spPr>
                    <a:xfrm>
                      <a:off x="0" y="0"/>
                      <a:ext cx="5475140" cy="3290348"/>
                    </a:xfrm>
                    <a:prstGeom prst="rect">
                      <a:avLst/>
                    </a:prstGeom>
                  </pic:spPr>
                </pic:pic>
              </a:graphicData>
            </a:graphic>
          </wp:inline>
        </w:drawing>
      </w:r>
    </w:p>
    <w:p w14:paraId="2C1F0F9E" w14:textId="51EB3163" w:rsidR="009F1314" w:rsidRDefault="00E00A52" w:rsidP="00E00A52">
      <w:pPr>
        <w:pStyle w:val="Caption"/>
        <w:jc w:val="center"/>
      </w:pPr>
      <w:r>
        <w:t xml:space="preserve">Fig. </w:t>
      </w:r>
      <w:r>
        <w:fldChar w:fldCharType="begin"/>
      </w:r>
      <w:r>
        <w:instrText xml:space="preserve"> SEQ Fig. \* ARABIC </w:instrText>
      </w:r>
      <w:r>
        <w:fldChar w:fldCharType="separate"/>
      </w:r>
      <w:r>
        <w:rPr>
          <w:noProof/>
        </w:rPr>
        <w:t>8</w:t>
      </w:r>
      <w:r>
        <w:fldChar w:fldCharType="end"/>
      </w:r>
      <w:r>
        <w:t>:</w:t>
      </w:r>
      <w:r w:rsidRPr="00E00A52">
        <w:t xml:space="preserve"> </w:t>
      </w:r>
      <w:r>
        <w:t xml:space="preserve">Sub-bottom </w:t>
      </w:r>
      <w:r w:rsidRPr="00E00A52">
        <w:t xml:space="preserve">acoustic transect </w:t>
      </w:r>
      <w:r>
        <w:t>F</w:t>
      </w:r>
      <w:r w:rsidRPr="00E00A52">
        <w:t>. Looking up-lake, see Fig. 3.5 for location.</w:t>
      </w:r>
    </w:p>
    <w:sectPr w:rsidR="009F1314" w:rsidSect="00E77EF2">
      <w:pgSz w:w="12240" w:h="15840"/>
      <w:pgMar w:top="1440" w:right="1440" w:bottom="1440" w:left="1440"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00500000000000000"/>
    <w:charset w:val="00"/>
    <w:family w:val="auto"/>
    <w:pitch w:val="variable"/>
    <w:sig w:usb0="00000003" w:usb1="00000000" w:usb2="00000000" w:usb3="00000000" w:csb0="00000007"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C70ED"/>
    <w:multiLevelType w:val="multilevel"/>
    <w:tmpl w:val="67768E98"/>
    <w:styleLink w:val="MScMultiLevelList"/>
    <w:lvl w:ilvl="0">
      <w:start w:val="1"/>
      <w:numFmt w:val="decimal"/>
      <w:lvlText w:val="%1.0"/>
      <w:lvlJc w:val="left"/>
      <w:pPr>
        <w:ind w:left="360" w:hanging="360"/>
      </w:pPr>
      <w:rPr>
        <w:rFonts w:asciiTheme="minorHAnsi" w:hAnsiTheme="minorHAnsi" w:hint="default"/>
        <w:b/>
        <w:i w:val="0"/>
        <w:caps/>
        <w:smallCaps w:val="0"/>
        <w:strike w:val="0"/>
        <w:dstrike w:val="0"/>
        <w:vanish w:val="0"/>
        <w:sz w:val="24"/>
        <w:vertAlign w:val="baseline"/>
      </w:rPr>
    </w:lvl>
    <w:lvl w:ilvl="1">
      <w:start w:val="1"/>
      <w:numFmt w:val="decimal"/>
      <w:lvlText w:val="%1.%2"/>
      <w:lvlJc w:val="left"/>
      <w:pPr>
        <w:ind w:left="2059" w:hanging="357"/>
      </w:pPr>
      <w:rPr>
        <w:rFonts w:hint="default"/>
        <w:b/>
        <w:sz w:val="24"/>
      </w:rPr>
    </w:lvl>
    <w:lvl w:ilvl="2">
      <w:start w:val="1"/>
      <w:numFmt w:val="decimal"/>
      <w:lvlText w:val="%2%1..%3"/>
      <w:lvlJc w:val="left"/>
      <w:pPr>
        <w:ind w:left="357" w:hanging="357"/>
      </w:pPr>
      <w:rPr>
        <w:rFonts w:hint="default"/>
        <w:sz w:val="24"/>
      </w:rPr>
    </w:lvl>
    <w:lvl w:ilvl="3">
      <w:start w:val="1"/>
      <w:numFmt w:val="decimal"/>
      <w:lvlText w:val="%1.%2.%3.%4"/>
      <w:lvlJc w:val="left"/>
      <w:pPr>
        <w:ind w:left="357" w:hanging="357"/>
      </w:pPr>
      <w:rPr>
        <w:rFonts w:hint="default"/>
        <w:sz w:val="24"/>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2A8161D0"/>
    <w:multiLevelType w:val="multilevel"/>
    <w:tmpl w:val="4B709BA2"/>
    <w:lvl w:ilvl="0">
      <w:start w:val="1"/>
      <w:numFmt w:val="decimal"/>
      <w:lvlText w:val="%1.0"/>
      <w:lvlJc w:val="left"/>
      <w:pPr>
        <w:ind w:left="432" w:hanging="432"/>
      </w:pPr>
      <w:rPr>
        <w:rFonts w:hint="default"/>
        <w:b/>
        <w:bCs/>
        <w:i w:val="0"/>
        <w:iCs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42EE6A6D"/>
    <w:multiLevelType w:val="multilevel"/>
    <w:tmpl w:val="4F90BBC2"/>
    <w:lvl w:ilvl="0">
      <w:start w:val="1"/>
      <w:numFmt w:val="decimal"/>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x Cebulski">
    <w15:presenceInfo w15:providerId="AD" w15:userId="S::a.cebulski@mail.utoronto.ca::0494508a-e73e-4333-90de-5e2d322c92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582"/>
    <w:rsid w:val="0001189E"/>
    <w:rsid w:val="0002735C"/>
    <w:rsid w:val="00036513"/>
    <w:rsid w:val="0004258E"/>
    <w:rsid w:val="00071386"/>
    <w:rsid w:val="000A2625"/>
    <w:rsid w:val="000B6965"/>
    <w:rsid w:val="000D3244"/>
    <w:rsid w:val="000F6F9D"/>
    <w:rsid w:val="00143313"/>
    <w:rsid w:val="001771D5"/>
    <w:rsid w:val="001A6463"/>
    <w:rsid w:val="001B64F6"/>
    <w:rsid w:val="001C3480"/>
    <w:rsid w:val="001F1C31"/>
    <w:rsid w:val="00235441"/>
    <w:rsid w:val="00236D80"/>
    <w:rsid w:val="00262153"/>
    <w:rsid w:val="00265CCE"/>
    <w:rsid w:val="0027076A"/>
    <w:rsid w:val="00275B1B"/>
    <w:rsid w:val="002924A0"/>
    <w:rsid w:val="002A7FFD"/>
    <w:rsid w:val="002D2941"/>
    <w:rsid w:val="00307483"/>
    <w:rsid w:val="00320F28"/>
    <w:rsid w:val="003A4E2D"/>
    <w:rsid w:val="00416079"/>
    <w:rsid w:val="004173F9"/>
    <w:rsid w:val="00464D4F"/>
    <w:rsid w:val="004725E2"/>
    <w:rsid w:val="00477D82"/>
    <w:rsid w:val="0049685A"/>
    <w:rsid w:val="004B54EB"/>
    <w:rsid w:val="004C0B81"/>
    <w:rsid w:val="004D2967"/>
    <w:rsid w:val="004D5259"/>
    <w:rsid w:val="00503976"/>
    <w:rsid w:val="0052457C"/>
    <w:rsid w:val="00535B3F"/>
    <w:rsid w:val="00586EF6"/>
    <w:rsid w:val="0059155A"/>
    <w:rsid w:val="00614DFE"/>
    <w:rsid w:val="00697D90"/>
    <w:rsid w:val="006A3C08"/>
    <w:rsid w:val="006B10FA"/>
    <w:rsid w:val="006B6513"/>
    <w:rsid w:val="006D468E"/>
    <w:rsid w:val="007033C0"/>
    <w:rsid w:val="00712AEA"/>
    <w:rsid w:val="007225A1"/>
    <w:rsid w:val="00725C9E"/>
    <w:rsid w:val="0073065D"/>
    <w:rsid w:val="007A6979"/>
    <w:rsid w:val="007B0A47"/>
    <w:rsid w:val="007D327C"/>
    <w:rsid w:val="0080097C"/>
    <w:rsid w:val="00802CA7"/>
    <w:rsid w:val="00846A09"/>
    <w:rsid w:val="008A6CFF"/>
    <w:rsid w:val="008C4E6D"/>
    <w:rsid w:val="0096103A"/>
    <w:rsid w:val="009A1AFE"/>
    <w:rsid w:val="009D3805"/>
    <w:rsid w:val="009E3E04"/>
    <w:rsid w:val="009E4578"/>
    <w:rsid w:val="009F1314"/>
    <w:rsid w:val="00A302E6"/>
    <w:rsid w:val="00A4120E"/>
    <w:rsid w:val="00A642DF"/>
    <w:rsid w:val="00A64CBF"/>
    <w:rsid w:val="00A673CF"/>
    <w:rsid w:val="00A9188A"/>
    <w:rsid w:val="00A95187"/>
    <w:rsid w:val="00AB209A"/>
    <w:rsid w:val="00B01984"/>
    <w:rsid w:val="00B27582"/>
    <w:rsid w:val="00B27B42"/>
    <w:rsid w:val="00B44BFA"/>
    <w:rsid w:val="00B45FF1"/>
    <w:rsid w:val="00B47D3B"/>
    <w:rsid w:val="00B55BE7"/>
    <w:rsid w:val="00BA30A3"/>
    <w:rsid w:val="00C15301"/>
    <w:rsid w:val="00C274C7"/>
    <w:rsid w:val="00C44F65"/>
    <w:rsid w:val="00C5222E"/>
    <w:rsid w:val="00CA6B2A"/>
    <w:rsid w:val="00CC7148"/>
    <w:rsid w:val="00CD469A"/>
    <w:rsid w:val="00CF4B62"/>
    <w:rsid w:val="00D10793"/>
    <w:rsid w:val="00D25076"/>
    <w:rsid w:val="00D3555A"/>
    <w:rsid w:val="00D51E47"/>
    <w:rsid w:val="00D6766A"/>
    <w:rsid w:val="00DC0135"/>
    <w:rsid w:val="00DD371E"/>
    <w:rsid w:val="00DE755D"/>
    <w:rsid w:val="00DF796D"/>
    <w:rsid w:val="00E00A52"/>
    <w:rsid w:val="00E0627A"/>
    <w:rsid w:val="00E26482"/>
    <w:rsid w:val="00E27B8A"/>
    <w:rsid w:val="00E339D6"/>
    <w:rsid w:val="00E36B31"/>
    <w:rsid w:val="00E521B9"/>
    <w:rsid w:val="00E61C73"/>
    <w:rsid w:val="00E77EF2"/>
    <w:rsid w:val="00F52697"/>
    <w:rsid w:val="00F57CBF"/>
    <w:rsid w:val="00F63AAF"/>
    <w:rsid w:val="00F953BD"/>
    <w:rsid w:val="00FD754E"/>
    <w:rsid w:val="00FE1BA8"/>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C405A97"/>
  <w14:defaultImageDpi w14:val="300"/>
  <w15:chartTrackingRefBased/>
  <w15:docId w15:val="{1B2AB5B0-ACA8-5B44-8483-8DDB4FD78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27582"/>
  </w:style>
  <w:style w:type="paragraph" w:styleId="Heading1">
    <w:name w:val="heading 1"/>
    <w:basedOn w:val="Normal"/>
    <w:next w:val="Normal"/>
    <w:link w:val="Heading1Char"/>
    <w:uiPriority w:val="9"/>
    <w:qFormat/>
    <w:rsid w:val="0059155A"/>
    <w:pPr>
      <w:keepNext/>
      <w:keepLines/>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52697"/>
    <w:pPr>
      <w:keepNext/>
      <w:keepLines/>
      <w:numPr>
        <w:ilvl w:val="1"/>
        <w:numId w:val="2"/>
      </w:numPr>
      <w:spacing w:before="40"/>
      <w:ind w:left="576" w:hanging="576"/>
      <w:outlineLvl w:val="1"/>
    </w:pPr>
    <w:rPr>
      <w:rFonts w:ascii="Times" w:eastAsiaTheme="majorEastAsia" w:hAnsi="Times" w:cstheme="majorBidi"/>
      <w:b/>
      <w:color w:val="000000" w:themeColor="text1"/>
      <w:sz w:val="26"/>
      <w:szCs w:val="26"/>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52697"/>
    <w:rPr>
      <w:rFonts w:ascii="Times" w:eastAsiaTheme="majorEastAsia" w:hAnsi="Times" w:cstheme="majorBidi"/>
      <w:b/>
      <w:color w:val="000000" w:themeColor="text1"/>
      <w:sz w:val="26"/>
      <w:szCs w:val="26"/>
      <w:lang w:val="en-US"/>
    </w:rPr>
  </w:style>
  <w:style w:type="character" w:customStyle="1" w:styleId="Heading1Char">
    <w:name w:val="Heading 1 Char"/>
    <w:basedOn w:val="DefaultParagraphFont"/>
    <w:link w:val="Heading1"/>
    <w:uiPriority w:val="9"/>
    <w:rsid w:val="0059155A"/>
    <w:rPr>
      <w:rFonts w:eastAsiaTheme="majorEastAsia" w:cstheme="majorBidi"/>
      <w:b/>
      <w:color w:val="000000" w:themeColor="text1"/>
      <w:szCs w:val="32"/>
    </w:rPr>
  </w:style>
  <w:style w:type="paragraph" w:customStyle="1" w:styleId="APARef">
    <w:name w:val="APA Ref"/>
    <w:basedOn w:val="Normal"/>
    <w:qFormat/>
    <w:rsid w:val="0059155A"/>
    <w:pPr>
      <w:ind w:left="720" w:hanging="720"/>
    </w:pPr>
    <w:rPr>
      <w:rFonts w:eastAsia="Times New Roman"/>
      <w:shd w:val="clear" w:color="auto" w:fill="FFFFFF"/>
      <w:lang w:val="en-US"/>
    </w:rPr>
  </w:style>
  <w:style w:type="numbering" w:customStyle="1" w:styleId="MScMultiLevelList">
    <w:name w:val="MSc MultiLevelList"/>
    <w:uiPriority w:val="99"/>
    <w:rsid w:val="00FD754E"/>
    <w:pPr>
      <w:numPr>
        <w:numId w:val="3"/>
      </w:numPr>
    </w:pPr>
  </w:style>
  <w:style w:type="character" w:styleId="LineNumber">
    <w:name w:val="line number"/>
    <w:basedOn w:val="DefaultParagraphFont"/>
    <w:uiPriority w:val="99"/>
    <w:semiHidden/>
    <w:unhideWhenUsed/>
    <w:rsid w:val="00E77EF2"/>
  </w:style>
  <w:style w:type="paragraph" w:styleId="Caption">
    <w:name w:val="caption"/>
    <w:basedOn w:val="Normal"/>
    <w:next w:val="Normal"/>
    <w:uiPriority w:val="35"/>
    <w:unhideWhenUsed/>
    <w:qFormat/>
    <w:rsid w:val="009F1314"/>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C44F6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44F65"/>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C44F65"/>
    <w:rPr>
      <w:sz w:val="16"/>
      <w:szCs w:val="16"/>
    </w:rPr>
  </w:style>
  <w:style w:type="paragraph" w:styleId="CommentText">
    <w:name w:val="annotation text"/>
    <w:basedOn w:val="Normal"/>
    <w:link w:val="CommentTextChar"/>
    <w:uiPriority w:val="99"/>
    <w:semiHidden/>
    <w:unhideWhenUsed/>
    <w:rsid w:val="00C44F65"/>
    <w:rPr>
      <w:sz w:val="20"/>
      <w:szCs w:val="20"/>
    </w:rPr>
  </w:style>
  <w:style w:type="character" w:customStyle="1" w:styleId="CommentTextChar">
    <w:name w:val="Comment Text Char"/>
    <w:basedOn w:val="DefaultParagraphFont"/>
    <w:link w:val="CommentText"/>
    <w:uiPriority w:val="99"/>
    <w:semiHidden/>
    <w:rsid w:val="00C44F65"/>
    <w:rPr>
      <w:sz w:val="20"/>
      <w:szCs w:val="20"/>
    </w:rPr>
  </w:style>
  <w:style w:type="paragraph" w:styleId="CommentSubject">
    <w:name w:val="annotation subject"/>
    <w:basedOn w:val="CommentText"/>
    <w:next w:val="CommentText"/>
    <w:link w:val="CommentSubjectChar"/>
    <w:uiPriority w:val="99"/>
    <w:semiHidden/>
    <w:unhideWhenUsed/>
    <w:rsid w:val="00C44F65"/>
    <w:rPr>
      <w:b/>
      <w:bCs/>
    </w:rPr>
  </w:style>
  <w:style w:type="character" w:customStyle="1" w:styleId="CommentSubjectChar">
    <w:name w:val="Comment Subject Char"/>
    <w:basedOn w:val="CommentTextChar"/>
    <w:link w:val="CommentSubject"/>
    <w:uiPriority w:val="99"/>
    <w:semiHidden/>
    <w:rsid w:val="00C44F6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6037547">
      <w:bodyDiv w:val="1"/>
      <w:marLeft w:val="0"/>
      <w:marRight w:val="0"/>
      <w:marTop w:val="0"/>
      <w:marBottom w:val="0"/>
      <w:divBdr>
        <w:top w:val="none" w:sz="0" w:space="0" w:color="auto"/>
        <w:left w:val="none" w:sz="0" w:space="0" w:color="auto"/>
        <w:bottom w:val="none" w:sz="0" w:space="0" w:color="auto"/>
        <w:right w:val="none" w:sz="0" w:space="0" w:color="auto"/>
      </w:divBdr>
      <w:divsChild>
        <w:div w:id="602693279">
          <w:marLeft w:val="0"/>
          <w:marRight w:val="0"/>
          <w:marTop w:val="0"/>
          <w:marBottom w:val="0"/>
          <w:divBdr>
            <w:top w:val="none" w:sz="0" w:space="0" w:color="auto"/>
            <w:left w:val="none" w:sz="0" w:space="0" w:color="auto"/>
            <w:bottom w:val="none" w:sz="0" w:space="0" w:color="auto"/>
            <w:right w:val="none" w:sz="0" w:space="0" w:color="auto"/>
          </w:divBdr>
          <w:divsChild>
            <w:div w:id="146170040">
              <w:marLeft w:val="0"/>
              <w:marRight w:val="0"/>
              <w:marTop w:val="0"/>
              <w:marBottom w:val="0"/>
              <w:divBdr>
                <w:top w:val="none" w:sz="0" w:space="0" w:color="auto"/>
                <w:left w:val="none" w:sz="0" w:space="0" w:color="auto"/>
                <w:bottom w:val="none" w:sz="0" w:space="0" w:color="auto"/>
                <w:right w:val="none" w:sz="0" w:space="0" w:color="auto"/>
              </w:divBdr>
              <w:divsChild>
                <w:div w:id="19318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785815">
      <w:bodyDiv w:val="1"/>
      <w:marLeft w:val="0"/>
      <w:marRight w:val="0"/>
      <w:marTop w:val="0"/>
      <w:marBottom w:val="0"/>
      <w:divBdr>
        <w:top w:val="none" w:sz="0" w:space="0" w:color="auto"/>
        <w:left w:val="none" w:sz="0" w:space="0" w:color="auto"/>
        <w:bottom w:val="none" w:sz="0" w:space="0" w:color="auto"/>
        <w:right w:val="none" w:sz="0" w:space="0" w:color="auto"/>
      </w:divBdr>
      <w:divsChild>
        <w:div w:id="1856726982">
          <w:marLeft w:val="0"/>
          <w:marRight w:val="0"/>
          <w:marTop w:val="0"/>
          <w:marBottom w:val="0"/>
          <w:divBdr>
            <w:top w:val="none" w:sz="0" w:space="0" w:color="auto"/>
            <w:left w:val="none" w:sz="0" w:space="0" w:color="auto"/>
            <w:bottom w:val="none" w:sz="0" w:space="0" w:color="auto"/>
            <w:right w:val="none" w:sz="0" w:space="0" w:color="auto"/>
          </w:divBdr>
          <w:divsChild>
            <w:div w:id="2095780765">
              <w:marLeft w:val="0"/>
              <w:marRight w:val="0"/>
              <w:marTop w:val="0"/>
              <w:marBottom w:val="0"/>
              <w:divBdr>
                <w:top w:val="none" w:sz="0" w:space="0" w:color="auto"/>
                <w:left w:val="none" w:sz="0" w:space="0" w:color="auto"/>
                <w:bottom w:val="none" w:sz="0" w:space="0" w:color="auto"/>
                <w:right w:val="none" w:sz="0" w:space="0" w:color="auto"/>
              </w:divBdr>
              <w:divsChild>
                <w:div w:id="1204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963719">
      <w:bodyDiv w:val="1"/>
      <w:marLeft w:val="0"/>
      <w:marRight w:val="0"/>
      <w:marTop w:val="0"/>
      <w:marBottom w:val="0"/>
      <w:divBdr>
        <w:top w:val="none" w:sz="0" w:space="0" w:color="auto"/>
        <w:left w:val="none" w:sz="0" w:space="0" w:color="auto"/>
        <w:bottom w:val="none" w:sz="0" w:space="0" w:color="auto"/>
        <w:right w:val="none" w:sz="0" w:space="0" w:color="auto"/>
      </w:divBdr>
      <w:divsChild>
        <w:div w:id="1731689752">
          <w:marLeft w:val="0"/>
          <w:marRight w:val="0"/>
          <w:marTop w:val="0"/>
          <w:marBottom w:val="0"/>
          <w:divBdr>
            <w:top w:val="none" w:sz="0" w:space="0" w:color="auto"/>
            <w:left w:val="none" w:sz="0" w:space="0" w:color="auto"/>
            <w:bottom w:val="none" w:sz="0" w:space="0" w:color="auto"/>
            <w:right w:val="none" w:sz="0" w:space="0" w:color="auto"/>
          </w:divBdr>
          <w:divsChild>
            <w:div w:id="1552377148">
              <w:marLeft w:val="0"/>
              <w:marRight w:val="0"/>
              <w:marTop w:val="0"/>
              <w:marBottom w:val="0"/>
              <w:divBdr>
                <w:top w:val="none" w:sz="0" w:space="0" w:color="auto"/>
                <w:left w:val="none" w:sz="0" w:space="0" w:color="auto"/>
                <w:bottom w:val="none" w:sz="0" w:space="0" w:color="auto"/>
                <w:right w:val="none" w:sz="0" w:space="0" w:color="auto"/>
              </w:divBdr>
              <w:divsChild>
                <w:div w:id="10611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7</Pages>
  <Words>1038</Words>
  <Characters>5917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Cebulski</dc:creator>
  <cp:keywords/>
  <dc:description/>
  <cp:lastModifiedBy>Alex Cebulski</cp:lastModifiedBy>
  <cp:revision>8</cp:revision>
  <dcterms:created xsi:type="dcterms:W3CDTF">2020-06-06T18:02:00Z</dcterms:created>
  <dcterms:modified xsi:type="dcterms:W3CDTF">2020-06-09T23:46:00Z</dcterms:modified>
</cp:coreProperties>
</file>