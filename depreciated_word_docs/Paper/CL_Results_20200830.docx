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body>
    <w:p w:rsidR="00B44BFA" w:rsidP="00206CD9" w:rsidRDefault="00B44BFA" w14:paraId="74152CD7" w14:textId="3E2C8AC3">
      <w:pPr>
        <w:spacing w:line="480" w:lineRule="auto"/>
        <w:jc w:val="center"/>
        <w:rPr>
          <w:rFonts w:ascii="Times New Roman" w:hAnsi="Times New Roman" w:cs="Times New Roman"/>
          <w:b/>
          <w:bCs/>
        </w:rPr>
      </w:pPr>
      <w:r>
        <w:rPr>
          <w:rFonts w:ascii="Times New Roman" w:hAnsi="Times New Roman" w:cs="Times New Roman"/>
          <w:b/>
          <w:bCs/>
        </w:rPr>
        <w:t>Cariboo Lake Results Draft</w:t>
      </w:r>
    </w:p>
    <w:p w:rsidR="00B44BFA" w:rsidP="00206CD9" w:rsidRDefault="00B44BFA" w14:paraId="4DD4259E" w14:textId="5F1137BF">
      <w:pPr>
        <w:spacing w:line="480" w:lineRule="auto"/>
        <w:jc w:val="center"/>
        <w:rPr>
          <w:rFonts w:ascii="Times New Roman" w:hAnsi="Times New Roman" w:cs="Times New Roman"/>
        </w:rPr>
      </w:pPr>
      <w:r w:rsidRPr="00B44BFA">
        <w:rPr>
          <w:rFonts w:ascii="Times New Roman" w:hAnsi="Times New Roman" w:cs="Times New Roman"/>
        </w:rPr>
        <w:t xml:space="preserve">By Alex Cebulski </w:t>
      </w:r>
    </w:p>
    <w:p w:rsidR="00721561" w:rsidP="00206CD9" w:rsidRDefault="008C1DD7" w14:paraId="329484DC" w14:textId="63461B9C">
      <w:pPr>
        <w:spacing w:line="480" w:lineRule="auto"/>
        <w:jc w:val="center"/>
        <w:rPr>
          <w:rFonts w:ascii="Times New Roman" w:hAnsi="Times New Roman" w:cs="Times New Roman"/>
        </w:rPr>
      </w:pPr>
      <w:r>
        <w:rPr>
          <w:rFonts w:ascii="Times New Roman" w:hAnsi="Times New Roman" w:cs="Times New Roman"/>
        </w:rPr>
        <w:t>Sept 7</w:t>
      </w:r>
      <w:r w:rsidR="00721561">
        <w:rPr>
          <w:rFonts w:ascii="Times New Roman" w:hAnsi="Times New Roman" w:cs="Times New Roman"/>
        </w:rPr>
        <w:t>, 2020</w:t>
      </w:r>
    </w:p>
    <w:p w:rsidRPr="00B44BFA" w:rsidR="00721561" w:rsidP="00206CD9" w:rsidRDefault="00721561" w14:paraId="7000626F" w14:textId="6550CEAD">
      <w:pPr>
        <w:spacing w:line="480" w:lineRule="auto"/>
        <w:jc w:val="center"/>
        <w:rPr>
          <w:rFonts w:ascii="Times New Roman" w:hAnsi="Times New Roman" w:cs="Times New Roman"/>
        </w:rPr>
      </w:pPr>
      <w:r>
        <w:rPr>
          <w:rFonts w:ascii="Times New Roman" w:hAnsi="Times New Roman" w:cs="Times New Roman"/>
        </w:rPr>
        <w:t xml:space="preserve">Revision </w:t>
      </w:r>
      <w:r w:rsidR="006B0D41">
        <w:rPr>
          <w:rFonts w:ascii="Times New Roman" w:hAnsi="Times New Roman" w:cs="Times New Roman"/>
        </w:rPr>
        <w:t>2</w:t>
      </w:r>
    </w:p>
    <w:p w:rsidRPr="00B44BFA" w:rsidR="00B27582" w:rsidP="00206CD9" w:rsidRDefault="00B27582" w14:paraId="625C6683" w14:textId="0C2A9145">
      <w:pPr>
        <w:spacing w:line="480" w:lineRule="auto"/>
        <w:rPr>
          <w:rFonts w:ascii="Times New Roman" w:hAnsi="Times New Roman" w:cs="Times New Roman"/>
          <w:b/>
          <w:bCs/>
        </w:rPr>
      </w:pPr>
      <w:r w:rsidRPr="00B44BFA">
        <w:rPr>
          <w:rFonts w:ascii="Times New Roman" w:hAnsi="Times New Roman" w:cs="Times New Roman"/>
          <w:b/>
          <w:bCs/>
        </w:rPr>
        <w:t>Sub-bottom Acoustics</w:t>
      </w:r>
    </w:p>
    <w:p w:rsidR="00B27582" w:rsidP="00206CD9" w:rsidRDefault="00B27582" w14:paraId="0DD5A861" w14:textId="4C46BE8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Acoustic stratigraphy from six </w:t>
      </w:r>
      <w:r w:rsidR="00AC53CA">
        <w:rPr>
          <w:rFonts w:ascii="Times New Roman" w:hAnsi="Times New Roman" w:cs="Times New Roman"/>
        </w:rPr>
        <w:t xml:space="preserve">selected </w:t>
      </w:r>
      <w:r>
        <w:rPr>
          <w:rFonts w:ascii="Times New Roman" w:hAnsi="Times New Roman" w:cs="Times New Roman"/>
        </w:rPr>
        <w:t xml:space="preserve">transects conducted across Cariboo Lake reveal the </w:t>
      </w:r>
      <w:r w:rsidR="00AC53CA">
        <w:rPr>
          <w:rFonts w:ascii="Times New Roman" w:hAnsi="Times New Roman" w:cs="Times New Roman"/>
        </w:rPr>
        <w:t xml:space="preserve">range of </w:t>
      </w:r>
      <w:r>
        <w:rPr>
          <w:rFonts w:ascii="Times New Roman" w:hAnsi="Times New Roman" w:cs="Times New Roman"/>
        </w:rPr>
        <w:t>morpholog</w:t>
      </w:r>
      <w:r w:rsidR="00AC53CA">
        <w:rPr>
          <w:rFonts w:ascii="Times New Roman" w:hAnsi="Times New Roman" w:cs="Times New Roman"/>
        </w:rPr>
        <w:t xml:space="preserve">ies and character of </w:t>
      </w:r>
      <w:r>
        <w:rPr>
          <w:rFonts w:ascii="Times New Roman" w:hAnsi="Times New Roman" w:cs="Times New Roman"/>
        </w:rPr>
        <w:t>sediment</w:t>
      </w:r>
      <w:r w:rsidR="00AC53CA">
        <w:rPr>
          <w:rFonts w:ascii="Times New Roman" w:hAnsi="Times New Roman" w:cs="Times New Roman"/>
        </w:rPr>
        <w:t>ary</w:t>
      </w:r>
      <w:r>
        <w:rPr>
          <w:rFonts w:ascii="Times New Roman" w:hAnsi="Times New Roman" w:cs="Times New Roman"/>
        </w:rPr>
        <w:t xml:space="preserve"> deposi</w:t>
      </w:r>
      <w:r w:rsidR="0014283A">
        <w:rPr>
          <w:rFonts w:ascii="Times New Roman" w:hAnsi="Times New Roman" w:cs="Times New Roman"/>
        </w:rPr>
        <w:t>t</w:t>
      </w:r>
      <w:r w:rsidR="00AC53CA">
        <w:rPr>
          <w:rFonts w:ascii="Times New Roman" w:hAnsi="Times New Roman" w:cs="Times New Roman"/>
        </w:rPr>
        <w:t>s</w:t>
      </w:r>
      <w:r>
        <w:rPr>
          <w:rFonts w:ascii="Times New Roman" w:hAnsi="Times New Roman" w:cs="Times New Roman"/>
        </w:rPr>
        <w:t xml:space="preserve"> in Cariboo Lake (Fig.</w:t>
      </w:r>
      <w:r w:rsidR="007225A1">
        <w:rPr>
          <w:rFonts w:ascii="Times New Roman" w:hAnsi="Times New Roman" w:cs="Times New Roman"/>
        </w:rPr>
        <w:t xml:space="preserve"> 2</w:t>
      </w:r>
      <w:r>
        <w:rPr>
          <w:rFonts w:ascii="Times New Roman" w:hAnsi="Times New Roman" w:cs="Times New Roman"/>
        </w:rPr>
        <w:t xml:space="preserve">). Acoustic penetration is limited in </w:t>
      </w:r>
      <w:r w:rsidR="00AC53CA">
        <w:rPr>
          <w:rFonts w:ascii="Times New Roman" w:hAnsi="Times New Roman" w:cs="Times New Roman"/>
        </w:rPr>
        <w:t xml:space="preserve">coarser sediments from </w:t>
      </w:r>
      <w:r>
        <w:rPr>
          <w:rFonts w:ascii="Times New Roman" w:hAnsi="Times New Roman" w:cs="Times New Roman"/>
        </w:rPr>
        <w:t xml:space="preserve">transects proximal to river </w:t>
      </w:r>
      <w:r w:rsidR="00AC53CA">
        <w:rPr>
          <w:rFonts w:ascii="Times New Roman" w:hAnsi="Times New Roman" w:cs="Times New Roman"/>
        </w:rPr>
        <w:t>fan-</w:t>
      </w:r>
      <w:r>
        <w:rPr>
          <w:rFonts w:ascii="Times New Roman" w:hAnsi="Times New Roman" w:cs="Times New Roman"/>
        </w:rPr>
        <w:t xml:space="preserve">deltas across Cariboo Lake </w:t>
      </w:r>
      <w:r w:rsidR="00AC53CA">
        <w:rPr>
          <w:rFonts w:ascii="Times New Roman" w:hAnsi="Times New Roman" w:cs="Times New Roman"/>
        </w:rPr>
        <w:t xml:space="preserve">(see </w:t>
      </w:r>
      <w:del w:author="Alex" w:date="2020-09-07T12:56:00Z" w:id="0">
        <w:r w:rsidDel="00575623" w:rsidR="00AC53CA">
          <w:rPr>
            <w:rFonts w:ascii="Times New Roman" w:hAnsi="Times New Roman" w:cs="Times New Roman"/>
          </w:rPr>
          <w:delText xml:space="preserve">Figure </w:delText>
        </w:r>
      </w:del>
      <w:ins w:author="Alex" w:date="2020-09-07T12:56:00Z" w:id="1">
        <w:r w:rsidR="00575623">
          <w:rPr>
            <w:rFonts w:ascii="Times New Roman" w:hAnsi="Times New Roman" w:cs="Times New Roman"/>
          </w:rPr>
          <w:t xml:space="preserve">Fig. </w:t>
        </w:r>
      </w:ins>
      <w:r w:rsidR="00AC53CA">
        <w:rPr>
          <w:rFonts w:ascii="Times New Roman" w:hAnsi="Times New Roman" w:cs="Times New Roman"/>
        </w:rPr>
        <w:t>1 for fan-delta locations). Penetration, resolution and distinctive acoustic layering i</w:t>
      </w:r>
      <w:r>
        <w:rPr>
          <w:rFonts w:ascii="Times New Roman" w:hAnsi="Times New Roman" w:cs="Times New Roman"/>
        </w:rPr>
        <w:t xml:space="preserve">mproves </w:t>
      </w:r>
      <w:r w:rsidR="00AC53CA">
        <w:rPr>
          <w:rFonts w:ascii="Times New Roman" w:hAnsi="Times New Roman" w:cs="Times New Roman"/>
        </w:rPr>
        <w:t xml:space="preserve">significantly </w:t>
      </w:r>
      <w:r>
        <w:rPr>
          <w:rFonts w:ascii="Times New Roman" w:hAnsi="Times New Roman" w:cs="Times New Roman"/>
        </w:rPr>
        <w:t>along the thalw</w:t>
      </w:r>
      <w:r w:rsidR="00AC53CA">
        <w:rPr>
          <w:rFonts w:ascii="Times New Roman" w:hAnsi="Times New Roman" w:cs="Times New Roman"/>
        </w:rPr>
        <w:t xml:space="preserve">eg of the lake bottom and in cross-lake transects more distal from the fan-deltas. </w:t>
      </w:r>
      <w:r>
        <w:rPr>
          <w:rFonts w:ascii="Times New Roman" w:hAnsi="Times New Roman" w:cs="Times New Roman"/>
        </w:rPr>
        <w:t xml:space="preserve">Cross-hatching is observed over most of the acoustic record due to </w:t>
      </w:r>
      <w:r w:rsidR="00AC53CA">
        <w:rPr>
          <w:rFonts w:ascii="Times New Roman" w:hAnsi="Times New Roman" w:cs="Times New Roman"/>
        </w:rPr>
        <w:t xml:space="preserve">errant </w:t>
      </w:r>
      <w:r>
        <w:rPr>
          <w:rFonts w:ascii="Times New Roman" w:hAnsi="Times New Roman" w:cs="Times New Roman"/>
        </w:rPr>
        <w:t>electrical interference from the research vessel</w:t>
      </w:r>
      <w:ins w:author="Alex" w:date="2020-09-07T12:57:00Z" w:id="2">
        <w:r w:rsidR="00020A4B">
          <w:rPr>
            <w:rFonts w:ascii="Times New Roman" w:hAnsi="Times New Roman" w:cs="Times New Roman"/>
          </w:rPr>
          <w:t>. However,</w:t>
        </w:r>
      </w:ins>
      <w:del w:author="Alex" w:date="2020-09-07T12:57:00Z" w:id="3">
        <w:r w:rsidDel="00020A4B">
          <w:rPr>
            <w:rFonts w:ascii="Times New Roman" w:hAnsi="Times New Roman" w:cs="Times New Roman"/>
          </w:rPr>
          <w:delText xml:space="preserve"> but</w:delText>
        </w:r>
      </w:del>
      <w:r>
        <w:rPr>
          <w:rFonts w:ascii="Times New Roman" w:hAnsi="Times New Roman" w:cs="Times New Roman"/>
        </w:rPr>
        <w:t xml:space="preserve"> </w:t>
      </w:r>
      <w:r w:rsidR="00AC53CA">
        <w:rPr>
          <w:rFonts w:ascii="Times New Roman" w:hAnsi="Times New Roman" w:cs="Times New Roman"/>
        </w:rPr>
        <w:t xml:space="preserve">the interference </w:t>
      </w:r>
      <w:r>
        <w:rPr>
          <w:rFonts w:ascii="Times New Roman" w:hAnsi="Times New Roman" w:cs="Times New Roman"/>
        </w:rPr>
        <w:t xml:space="preserve">does not affect the </w:t>
      </w:r>
      <w:r w:rsidR="00464961">
        <w:rPr>
          <w:rFonts w:ascii="Times New Roman" w:hAnsi="Times New Roman" w:cs="Times New Roman"/>
        </w:rPr>
        <w:t xml:space="preserve">overall </w:t>
      </w:r>
      <w:r>
        <w:rPr>
          <w:rFonts w:ascii="Times New Roman" w:hAnsi="Times New Roman" w:cs="Times New Roman"/>
        </w:rPr>
        <w:t>quality of the results</w:t>
      </w:r>
      <w:r w:rsidR="007225A1">
        <w:rPr>
          <w:rFonts w:ascii="Times New Roman" w:hAnsi="Times New Roman" w:cs="Times New Roman"/>
        </w:rPr>
        <w:t xml:space="preserve"> </w:t>
      </w:r>
      <w:r w:rsidR="00464961">
        <w:rPr>
          <w:rFonts w:ascii="Times New Roman" w:hAnsi="Times New Roman" w:cs="Times New Roman"/>
        </w:rPr>
        <w:t xml:space="preserve">in the six selected transects. </w:t>
      </w:r>
      <w:r>
        <w:rPr>
          <w:rFonts w:ascii="Times New Roman" w:hAnsi="Times New Roman" w:cs="Times New Roman"/>
        </w:rPr>
        <w:t xml:space="preserve"> </w:t>
      </w:r>
    </w:p>
    <w:p w:rsidR="00464961" w:rsidP="00206CD9" w:rsidRDefault="00B27582" w14:paraId="0FA693A9" w14:textId="4FB2BB2D">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Transect A, one kilometre southwest of the </w:t>
      </w:r>
      <w:r w:rsidR="00464961">
        <w:rPr>
          <w:rFonts w:ascii="Times New Roman" w:hAnsi="Times New Roman" w:cs="Times New Roman"/>
        </w:rPr>
        <w:t xml:space="preserve">headwater </w:t>
      </w:r>
      <w:r>
        <w:rPr>
          <w:rFonts w:ascii="Times New Roman" w:hAnsi="Times New Roman" w:cs="Times New Roman"/>
        </w:rPr>
        <w:t>Cariboo River delta, has a strong acoustic reflector a</w:t>
      </w:r>
      <w:r w:rsidR="00464961">
        <w:rPr>
          <w:rFonts w:ascii="Times New Roman" w:hAnsi="Times New Roman" w:cs="Times New Roman"/>
        </w:rPr>
        <w:t xml:space="preserve">t </w:t>
      </w:r>
      <w:r>
        <w:rPr>
          <w:rFonts w:ascii="Times New Roman" w:hAnsi="Times New Roman" w:cs="Times New Roman"/>
        </w:rPr>
        <w:t>the sediment</w:t>
      </w:r>
      <w:r w:rsidR="00C44F65">
        <w:rPr>
          <w:rFonts w:ascii="Times New Roman" w:hAnsi="Times New Roman" w:cs="Times New Roman"/>
        </w:rPr>
        <w:t>-</w:t>
      </w:r>
      <w:r>
        <w:rPr>
          <w:rFonts w:ascii="Times New Roman" w:hAnsi="Times New Roman" w:cs="Times New Roman"/>
        </w:rPr>
        <w:t xml:space="preserve">water interface indicating the presence of </w:t>
      </w:r>
      <w:r w:rsidR="00B44BFA">
        <w:rPr>
          <w:rFonts w:ascii="Times New Roman" w:hAnsi="Times New Roman" w:cs="Times New Roman"/>
        </w:rPr>
        <w:t>course</w:t>
      </w:r>
      <w:r w:rsidR="00464961">
        <w:rPr>
          <w:rFonts w:ascii="Times New Roman" w:hAnsi="Times New Roman" w:cs="Times New Roman"/>
        </w:rPr>
        <w:t>r</w:t>
      </w:r>
      <w:r w:rsidR="00B44BFA">
        <w:rPr>
          <w:rFonts w:ascii="Times New Roman" w:hAnsi="Times New Roman" w:cs="Times New Roman"/>
        </w:rPr>
        <w:t>-</w:t>
      </w:r>
      <w:r>
        <w:rPr>
          <w:rFonts w:ascii="Times New Roman" w:hAnsi="Times New Roman" w:cs="Times New Roman"/>
        </w:rPr>
        <w:t xml:space="preserve">grained material on the </w:t>
      </w:r>
      <w:del w:author="Alex" w:date="2020-09-07T12:56:00Z" w:id="4">
        <w:r w:rsidDel="00396117" w:rsidR="00464961">
          <w:rPr>
            <w:rFonts w:ascii="Times New Roman" w:hAnsi="Times New Roman" w:cs="Times New Roman"/>
          </w:rPr>
          <w:delText xml:space="preserve">lake </w:delText>
        </w:r>
        <w:r w:rsidDel="00396117">
          <w:rPr>
            <w:rFonts w:ascii="Times New Roman" w:hAnsi="Times New Roman" w:cs="Times New Roman"/>
          </w:rPr>
          <w:delText>bed</w:delText>
        </w:r>
      </w:del>
      <w:ins w:author="Alex" w:date="2020-09-07T12:56:00Z" w:id="5">
        <w:r w:rsidR="00396117">
          <w:rPr>
            <w:rFonts w:ascii="Times New Roman" w:hAnsi="Times New Roman" w:cs="Times New Roman"/>
          </w:rPr>
          <w:t>lakebed</w:t>
        </w:r>
      </w:ins>
      <w:r>
        <w:rPr>
          <w:rFonts w:ascii="Times New Roman" w:hAnsi="Times New Roman" w:cs="Times New Roman"/>
        </w:rPr>
        <w:t xml:space="preserve"> (Fig. 3</w:t>
      </w:r>
      <w:ins w:author="Alex" w:date="2020-09-07T15:39:00Z" w:id="6">
        <w:r w:rsidR="00434F79">
          <w:rPr>
            <w:rFonts w:ascii="Times New Roman" w:hAnsi="Times New Roman" w:cs="Times New Roman"/>
          </w:rPr>
          <w:t>, A</w:t>
        </w:r>
      </w:ins>
      <w:r>
        <w:rPr>
          <w:rFonts w:ascii="Times New Roman" w:hAnsi="Times New Roman" w:cs="Times New Roman"/>
        </w:rPr>
        <w:t>). A high fraction of sand</w:t>
      </w:r>
      <w:r w:rsidR="00464961">
        <w:rPr>
          <w:rFonts w:ascii="Times New Roman" w:hAnsi="Times New Roman" w:cs="Times New Roman"/>
        </w:rPr>
        <w:t>y materials</w:t>
      </w:r>
      <w:r>
        <w:rPr>
          <w:rFonts w:ascii="Times New Roman" w:hAnsi="Times New Roman" w:cs="Times New Roman"/>
        </w:rPr>
        <w:t xml:space="preserve"> in this transect act as an acoustic mask limiting the penetration of the acoustic signal to a depth of 1-2 m</w:t>
      </w:r>
      <w:r w:rsidR="00464961">
        <w:rPr>
          <w:rFonts w:ascii="Times New Roman" w:hAnsi="Times New Roman" w:cs="Times New Roman"/>
        </w:rPr>
        <w:t xml:space="preserve">. </w:t>
      </w:r>
      <w:del w:author="Alex" w:date="2020-09-07T15:38:00Z" w:id="7">
        <w:r w:rsidDel="006B6E05">
          <w:rPr>
            <w:rFonts w:ascii="Times New Roman" w:hAnsi="Times New Roman" w:cs="Times New Roman"/>
          </w:rPr>
          <w:delText xml:space="preserve"> </w:delText>
        </w:r>
      </w:del>
      <w:r>
        <w:rPr>
          <w:rFonts w:ascii="Times New Roman" w:hAnsi="Times New Roman" w:cs="Times New Roman"/>
        </w:rPr>
        <w:t xml:space="preserve">An acoustic multiple </w:t>
      </w:r>
      <w:ins w:author="Alex" w:date="2020-09-07T15:37:00Z" w:id="8">
        <w:r w:rsidR="005451CF">
          <w:rPr>
            <w:rFonts w:ascii="Times New Roman" w:hAnsi="Times New Roman" w:cs="Times New Roman"/>
          </w:rPr>
          <w:t xml:space="preserve">(echo) </w:t>
        </w:r>
      </w:ins>
      <w:r>
        <w:rPr>
          <w:rFonts w:ascii="Times New Roman" w:hAnsi="Times New Roman" w:cs="Times New Roman"/>
        </w:rPr>
        <w:t>is observed 45 m below the sediment surface</w:t>
      </w:r>
      <w:ins w:author="Alex" w:date="2020-09-07T15:38:00Z" w:id="9">
        <w:r w:rsidR="006B6E05">
          <w:rPr>
            <w:rFonts w:ascii="Times New Roman" w:hAnsi="Times New Roman" w:cs="Times New Roman"/>
          </w:rPr>
          <w:t xml:space="preserve"> caused by the limited penetration at the surface</w:t>
        </w:r>
      </w:ins>
      <w:r>
        <w:rPr>
          <w:rFonts w:ascii="Times New Roman" w:hAnsi="Times New Roman" w:cs="Times New Roman"/>
        </w:rPr>
        <w:t xml:space="preserve"> (Fig. </w:t>
      </w:r>
      <w:del w:author="Alex" w:date="2020-09-07T15:42:00Z" w:id="10">
        <w:r w:rsidDel="00E80C7B">
          <w:rPr>
            <w:rFonts w:ascii="Times New Roman" w:hAnsi="Times New Roman" w:cs="Times New Roman"/>
          </w:rPr>
          <w:delText>2</w:delText>
        </w:r>
      </w:del>
      <w:ins w:author="Alex" w:date="2020-09-07T15:42:00Z" w:id="11">
        <w:r w:rsidR="00E80C7B">
          <w:rPr>
            <w:rFonts w:ascii="Times New Roman" w:hAnsi="Times New Roman" w:cs="Times New Roman"/>
          </w:rPr>
          <w:t>3, A</w:t>
        </w:r>
      </w:ins>
      <w:ins w:author="Alex" w:date="2020-09-07T15:46:00Z" w:id="12">
        <w:r w:rsidR="0015329E">
          <w:rPr>
            <w:rFonts w:ascii="Times New Roman" w:hAnsi="Times New Roman" w:cs="Times New Roman"/>
          </w:rPr>
          <w:t xml:space="preserve"> - i</w:t>
        </w:r>
      </w:ins>
      <w:r>
        <w:rPr>
          <w:rFonts w:ascii="Times New Roman" w:hAnsi="Times New Roman" w:cs="Times New Roman"/>
        </w:rPr>
        <w:t xml:space="preserve">). Acoustically penetrable, well-layered sediment is observed 3.5 km from the Cariboo River delta in transect B (Fig. </w:t>
      </w:r>
      <w:ins w:author="Alex" w:date="2020-09-07T15:43:00Z" w:id="13">
        <w:r w:rsidR="00444D0D">
          <w:rPr>
            <w:rFonts w:ascii="Times New Roman" w:hAnsi="Times New Roman" w:cs="Times New Roman"/>
          </w:rPr>
          <w:t>3</w:t>
        </w:r>
      </w:ins>
      <w:del w:author="Alex" w:date="2020-09-07T15:43:00Z" w:id="14">
        <w:r w:rsidDel="00444D0D" w:rsidR="007225A1">
          <w:rPr>
            <w:rFonts w:ascii="Times New Roman" w:hAnsi="Times New Roman" w:cs="Times New Roman"/>
          </w:rPr>
          <w:delText>4</w:delText>
        </w:r>
      </w:del>
      <w:ins w:author="Alex" w:date="2020-09-07T15:43:00Z" w:id="15">
        <w:r w:rsidR="00444D0D">
          <w:rPr>
            <w:rFonts w:ascii="Times New Roman" w:hAnsi="Times New Roman" w:cs="Times New Roman"/>
          </w:rPr>
          <w:t>, B</w:t>
        </w:r>
      </w:ins>
      <w:r>
        <w:rPr>
          <w:rFonts w:ascii="Times New Roman" w:hAnsi="Times New Roman" w:cs="Times New Roman"/>
        </w:rPr>
        <w:t xml:space="preserve">). </w:t>
      </w:r>
      <w:r w:rsidR="000B6965">
        <w:rPr>
          <w:rFonts w:ascii="Times New Roman" w:hAnsi="Times New Roman" w:cs="Times New Roman"/>
        </w:rPr>
        <w:t>Acoustic reflectors with 1-2 m spacing</w:t>
      </w:r>
      <w:r>
        <w:rPr>
          <w:rFonts w:ascii="Times New Roman" w:hAnsi="Times New Roman" w:cs="Times New Roman"/>
        </w:rPr>
        <w:t xml:space="preserve"> </w:t>
      </w:r>
      <w:r w:rsidR="000B6965">
        <w:rPr>
          <w:rFonts w:ascii="Times New Roman" w:hAnsi="Times New Roman" w:cs="Times New Roman"/>
        </w:rPr>
        <w:t>lies</w:t>
      </w:r>
      <w:r>
        <w:rPr>
          <w:rFonts w:ascii="Times New Roman" w:hAnsi="Times New Roman" w:cs="Times New Roman"/>
        </w:rPr>
        <w:t xml:space="preserve"> conformably over a hummocky basement</w:t>
      </w:r>
      <w:r w:rsidR="008C4E6D">
        <w:rPr>
          <w:rFonts w:ascii="Times New Roman" w:hAnsi="Times New Roman" w:cs="Times New Roman"/>
        </w:rPr>
        <w:t>, with a maximum</w:t>
      </w:r>
      <w:r>
        <w:rPr>
          <w:rFonts w:ascii="Times New Roman" w:hAnsi="Times New Roman" w:cs="Times New Roman"/>
        </w:rPr>
        <w:t xml:space="preserve"> observable sediment thickness of 15-20 m observed </w:t>
      </w:r>
      <w:r w:rsidR="008C4E6D">
        <w:rPr>
          <w:rFonts w:ascii="Times New Roman" w:hAnsi="Times New Roman" w:cs="Times New Roman"/>
        </w:rPr>
        <w:t>near the thalwag</w:t>
      </w:r>
      <w:r>
        <w:rPr>
          <w:rFonts w:ascii="Times New Roman" w:hAnsi="Times New Roman" w:cs="Times New Roman"/>
        </w:rPr>
        <w:t>.</w:t>
      </w:r>
      <w:r w:rsidR="00A302E6">
        <w:rPr>
          <w:rFonts w:ascii="Times New Roman" w:hAnsi="Times New Roman" w:cs="Times New Roman"/>
        </w:rPr>
        <w:t xml:space="preserve"> </w:t>
      </w:r>
      <w:r w:rsidR="006007E4">
        <w:rPr>
          <w:rFonts w:ascii="Times New Roman" w:hAnsi="Times New Roman" w:cs="Times New Roman"/>
        </w:rPr>
        <w:t>Well structured layering extends across the south side of the transect but pinches out towards the north shore</w:t>
      </w:r>
      <w:r w:rsidR="003E5D12">
        <w:rPr>
          <w:rFonts w:ascii="Times New Roman" w:hAnsi="Times New Roman" w:cs="Times New Roman"/>
        </w:rPr>
        <w:t xml:space="preserve"> (Fig. 4)</w:t>
      </w:r>
      <w:r w:rsidR="006007E4">
        <w:rPr>
          <w:rFonts w:ascii="Times New Roman" w:hAnsi="Times New Roman" w:cs="Times New Roman"/>
        </w:rPr>
        <w:t xml:space="preserve">. </w:t>
      </w:r>
    </w:p>
    <w:p w:rsidR="008A6CFF" w:rsidP="00206CD9" w:rsidRDefault="00B27582" w14:paraId="77D634FF" w14:textId="4A62937C">
      <w:pPr>
        <w:spacing w:line="480" w:lineRule="auto"/>
        <w:ind w:firstLine="720"/>
        <w:rPr>
          <w:rFonts w:ascii="Times New Roman" w:hAnsi="Times New Roman" w:cs="Times New Roman"/>
        </w:rPr>
      </w:pPr>
      <w:r>
        <w:rPr>
          <w:rFonts w:ascii="Times New Roman" w:hAnsi="Times New Roman" w:cs="Times New Roman"/>
        </w:rPr>
        <w:lastRenderedPageBreak/>
        <w:t>Acoustic penetration</w:t>
      </w:r>
      <w:r w:rsidR="001A6463">
        <w:rPr>
          <w:rFonts w:ascii="Times New Roman" w:hAnsi="Times New Roman" w:cs="Times New Roman"/>
        </w:rPr>
        <w:t xml:space="preserve"> </w:t>
      </w:r>
      <w:r>
        <w:rPr>
          <w:rFonts w:ascii="Times New Roman" w:hAnsi="Times New Roman" w:cs="Times New Roman"/>
        </w:rPr>
        <w:t xml:space="preserve">increases </w:t>
      </w:r>
      <w:r w:rsidR="006007E4">
        <w:rPr>
          <w:rFonts w:ascii="Times New Roman" w:hAnsi="Times New Roman" w:cs="Times New Roman"/>
        </w:rPr>
        <w:t xml:space="preserve">in locations about </w:t>
      </w:r>
      <w:r>
        <w:rPr>
          <w:rFonts w:ascii="Times New Roman" w:hAnsi="Times New Roman" w:cs="Times New Roman"/>
        </w:rPr>
        <w:t>4.</w:t>
      </w:r>
      <w:r w:rsidR="006007E4">
        <w:rPr>
          <w:rFonts w:ascii="Times New Roman" w:hAnsi="Times New Roman" w:cs="Times New Roman"/>
        </w:rPr>
        <w:t>5</w:t>
      </w:r>
      <w:r>
        <w:rPr>
          <w:rFonts w:ascii="Times New Roman" w:hAnsi="Times New Roman" w:cs="Times New Roman"/>
        </w:rPr>
        <w:t xml:space="preserve"> km from the Cariboo River delta at transect C</w:t>
      </w:r>
      <w:r w:rsidR="0027076A">
        <w:rPr>
          <w:rFonts w:ascii="Times New Roman" w:hAnsi="Times New Roman" w:cs="Times New Roman"/>
        </w:rPr>
        <w:t xml:space="preserve"> (Fig. </w:t>
      </w:r>
      <w:del w:author="Alex" w:date="2020-09-07T15:44:00Z" w:id="16">
        <w:r w:rsidDel="00444D0D" w:rsidR="007225A1">
          <w:rPr>
            <w:rFonts w:ascii="Times New Roman" w:hAnsi="Times New Roman" w:cs="Times New Roman"/>
          </w:rPr>
          <w:delText>5</w:delText>
        </w:r>
      </w:del>
      <w:ins w:author="Alex" w:date="2020-09-07T15:44:00Z" w:id="17">
        <w:r w:rsidR="00444D0D">
          <w:rPr>
            <w:rFonts w:ascii="Times New Roman" w:hAnsi="Times New Roman" w:cs="Times New Roman"/>
          </w:rPr>
          <w:t xml:space="preserve">3, </w:t>
        </w:r>
        <w:r w:rsidR="00F02668">
          <w:rPr>
            <w:rFonts w:ascii="Times New Roman" w:hAnsi="Times New Roman" w:cs="Times New Roman"/>
          </w:rPr>
          <w:t>C</w:t>
        </w:r>
      </w:ins>
      <w:r w:rsidR="0027076A">
        <w:rPr>
          <w:rFonts w:ascii="Times New Roman" w:hAnsi="Times New Roman" w:cs="Times New Roman"/>
        </w:rPr>
        <w:t>)</w:t>
      </w:r>
      <w:r>
        <w:rPr>
          <w:rFonts w:ascii="Times New Roman" w:hAnsi="Times New Roman" w:cs="Times New Roman"/>
        </w:rPr>
        <w:t>. The acoustic record along this transect reaches a maximum sediment thickness of 35 m</w:t>
      </w:r>
      <w:r w:rsidR="006007E4">
        <w:rPr>
          <w:rFonts w:ascii="Times New Roman" w:hAnsi="Times New Roman" w:cs="Times New Roman"/>
        </w:rPr>
        <w:t xml:space="preserve"> in two troughs</w:t>
      </w:r>
      <w:r w:rsidR="00F02482">
        <w:rPr>
          <w:rFonts w:ascii="Times New Roman" w:hAnsi="Times New Roman" w:cs="Times New Roman"/>
        </w:rPr>
        <w:t xml:space="preserve"> -</w:t>
      </w:r>
      <w:r>
        <w:rPr>
          <w:rFonts w:ascii="Times New Roman" w:hAnsi="Times New Roman" w:cs="Times New Roman"/>
        </w:rPr>
        <w:t xml:space="preserve"> the maximum thickness of surficial sediments observed across Cariboo Lake in this study. The acoustic basement is considered to be either bedrock or coarse-grained glacial sediment from the Last Glacial Maximum</w:t>
      </w:r>
      <w:r w:rsidR="0027076A">
        <w:rPr>
          <w:rFonts w:ascii="Times New Roman" w:hAnsi="Times New Roman" w:cs="Times New Roman"/>
        </w:rPr>
        <w:t xml:space="preserve"> (Fig. </w:t>
      </w:r>
      <w:del w:author="Alex" w:date="2020-09-07T15:45:00Z" w:id="18">
        <w:r w:rsidDel="00F02668" w:rsidR="007225A1">
          <w:rPr>
            <w:rFonts w:ascii="Times New Roman" w:hAnsi="Times New Roman" w:cs="Times New Roman"/>
          </w:rPr>
          <w:delText>5</w:delText>
        </w:r>
      </w:del>
      <w:ins w:author="Alex" w:date="2020-09-07T15:45:00Z" w:id="19">
        <w:r w:rsidR="00F02668">
          <w:rPr>
            <w:rFonts w:ascii="Times New Roman" w:hAnsi="Times New Roman" w:cs="Times New Roman"/>
          </w:rPr>
          <w:t>3</w:t>
        </w:r>
      </w:ins>
      <w:r w:rsidR="0027076A">
        <w:rPr>
          <w:rFonts w:ascii="Times New Roman" w:hAnsi="Times New Roman" w:cs="Times New Roman"/>
        </w:rPr>
        <w:t xml:space="preserve">, </w:t>
      </w:r>
      <w:del w:author="Alex" w:date="2020-09-07T15:45:00Z" w:id="20">
        <w:r w:rsidDel="00F02668" w:rsidR="0027076A">
          <w:rPr>
            <w:rFonts w:ascii="Times New Roman" w:hAnsi="Times New Roman" w:cs="Times New Roman"/>
          </w:rPr>
          <w:delText>i</w:delText>
        </w:r>
      </w:del>
      <w:ins w:author="Alex" w:date="2020-09-07T15:45:00Z" w:id="21">
        <w:r w:rsidR="00F02668">
          <w:rPr>
            <w:rFonts w:ascii="Times New Roman" w:hAnsi="Times New Roman" w:cs="Times New Roman"/>
          </w:rPr>
          <w:t>C</w:t>
        </w:r>
      </w:ins>
      <w:ins w:author="Alex" w:date="2020-09-07T15:46:00Z" w:id="22">
        <w:r w:rsidR="0015329E">
          <w:rPr>
            <w:rFonts w:ascii="Times New Roman" w:hAnsi="Times New Roman" w:cs="Times New Roman"/>
          </w:rPr>
          <w:t xml:space="preserve"> - i</w:t>
        </w:r>
      </w:ins>
      <w:del w:author="Alex" w:date="2020-09-07T15:46:00Z" w:id="23">
        <w:r w:rsidDel="0015329E" w:rsidR="0027076A">
          <w:rPr>
            <w:rFonts w:ascii="Times New Roman" w:hAnsi="Times New Roman" w:cs="Times New Roman"/>
          </w:rPr>
          <w:delText>)</w:delText>
        </w:r>
      </w:del>
      <w:r>
        <w:rPr>
          <w:rFonts w:ascii="Times New Roman" w:hAnsi="Times New Roman" w:cs="Times New Roman"/>
        </w:rPr>
        <w:t>. Two sediment facies are observed across this transect based on geometry and the strength and continuity of reflectors</w:t>
      </w:r>
      <w:r w:rsidR="00D6766A">
        <w:rPr>
          <w:rFonts w:ascii="Times New Roman" w:hAnsi="Times New Roman" w:cs="Times New Roman"/>
        </w:rPr>
        <w:t>. S</w:t>
      </w:r>
      <w:r>
        <w:rPr>
          <w:rFonts w:ascii="Times New Roman" w:hAnsi="Times New Roman" w:cs="Times New Roman"/>
        </w:rPr>
        <w:t xml:space="preserve">ome disruption of these facies is caused </w:t>
      </w:r>
      <w:r w:rsidR="00F02482">
        <w:rPr>
          <w:rFonts w:ascii="Times New Roman" w:hAnsi="Times New Roman" w:cs="Times New Roman"/>
        </w:rPr>
        <w:t xml:space="preserve">by </w:t>
      </w:r>
      <w:r>
        <w:rPr>
          <w:rFonts w:ascii="Times New Roman" w:hAnsi="Times New Roman" w:cs="Times New Roman"/>
        </w:rPr>
        <w:t>slumping of side slopes</w:t>
      </w:r>
      <w:r w:rsidR="001C63FC">
        <w:rPr>
          <w:rFonts w:ascii="Times New Roman" w:hAnsi="Times New Roman" w:cs="Times New Roman"/>
        </w:rPr>
        <w:t xml:space="preserve"> (e.g. north end of transect</w:t>
      </w:r>
      <w:r w:rsidR="00F02482">
        <w:rPr>
          <w:rFonts w:ascii="Times New Roman" w:hAnsi="Times New Roman" w:cs="Times New Roman"/>
        </w:rPr>
        <w:t xml:space="preserve"> C</w:t>
      </w:r>
      <w:r w:rsidR="001C63FC">
        <w:rPr>
          <w:rFonts w:ascii="Times New Roman" w:hAnsi="Times New Roman" w:cs="Times New Roman"/>
        </w:rPr>
        <w:t>)</w:t>
      </w:r>
      <w:r>
        <w:rPr>
          <w:rFonts w:ascii="Times New Roman" w:hAnsi="Times New Roman" w:cs="Times New Roman"/>
        </w:rPr>
        <w:t xml:space="preserve">. The lower unit, </w:t>
      </w:r>
      <w:r w:rsidR="00FE1BA8">
        <w:rPr>
          <w:rFonts w:ascii="Times New Roman" w:hAnsi="Times New Roman" w:cs="Times New Roman"/>
        </w:rPr>
        <w:t>facies</w:t>
      </w:r>
      <w:r>
        <w:rPr>
          <w:rFonts w:ascii="Times New Roman" w:hAnsi="Times New Roman" w:cs="Times New Roman"/>
        </w:rPr>
        <w:t xml:space="preserve"> A</w:t>
      </w:r>
      <w:r w:rsidR="001C63FC">
        <w:rPr>
          <w:rFonts w:ascii="Times New Roman" w:hAnsi="Times New Roman" w:cs="Times New Roman"/>
        </w:rPr>
        <w:t>,</w:t>
      </w:r>
      <w:r>
        <w:rPr>
          <w:rFonts w:ascii="Times New Roman" w:hAnsi="Times New Roman" w:cs="Times New Roman"/>
        </w:rPr>
        <w:t xml:space="preserve"> has a thickness of ~ 12 m along undisturbed sections (Fig. </w:t>
      </w:r>
      <w:del w:author="Alex" w:date="2020-09-07T15:47:00Z" w:id="24">
        <w:r w:rsidDel="0015329E" w:rsidR="007225A1">
          <w:rPr>
            <w:rFonts w:ascii="Times New Roman" w:hAnsi="Times New Roman" w:cs="Times New Roman"/>
          </w:rPr>
          <w:delText>5</w:delText>
        </w:r>
      </w:del>
      <w:ins w:author="Alex" w:date="2020-09-07T15:47:00Z" w:id="25">
        <w:r w:rsidR="0015329E">
          <w:rPr>
            <w:rFonts w:ascii="Times New Roman" w:hAnsi="Times New Roman" w:cs="Times New Roman"/>
          </w:rPr>
          <w:t>3</w:t>
        </w:r>
      </w:ins>
      <w:r w:rsidR="00143313">
        <w:rPr>
          <w:rFonts w:ascii="Times New Roman" w:hAnsi="Times New Roman" w:cs="Times New Roman"/>
        </w:rPr>
        <w:t xml:space="preserve">, </w:t>
      </w:r>
      <w:ins w:author="Alex" w:date="2020-09-07T15:48:00Z" w:id="26">
        <w:r w:rsidR="001D14BE">
          <w:rPr>
            <w:rFonts w:ascii="Times New Roman" w:hAnsi="Times New Roman" w:cs="Times New Roman"/>
          </w:rPr>
          <w:t>C -</w:t>
        </w:r>
        <w:r w:rsidR="00571921">
          <w:rPr>
            <w:rFonts w:ascii="Times New Roman" w:hAnsi="Times New Roman" w:cs="Times New Roman"/>
          </w:rPr>
          <w:t xml:space="preserve"> </w:t>
        </w:r>
      </w:ins>
      <w:r w:rsidR="00143313">
        <w:rPr>
          <w:rFonts w:ascii="Times New Roman" w:hAnsi="Times New Roman" w:cs="Times New Roman"/>
        </w:rPr>
        <w:t>A</w:t>
      </w:r>
      <w:r>
        <w:rPr>
          <w:rFonts w:ascii="Times New Roman" w:hAnsi="Times New Roman" w:cs="Times New Roman"/>
        </w:rPr>
        <w:t>)</w:t>
      </w:r>
      <w:r w:rsidR="001C63FC">
        <w:rPr>
          <w:rFonts w:ascii="Times New Roman" w:hAnsi="Times New Roman" w:cs="Times New Roman"/>
        </w:rPr>
        <w:t xml:space="preserve"> </w:t>
      </w:r>
      <w:r w:rsidR="00F42AAA">
        <w:rPr>
          <w:rFonts w:ascii="Times New Roman" w:hAnsi="Times New Roman" w:cs="Times New Roman"/>
        </w:rPr>
        <w:t xml:space="preserve">and </w:t>
      </w:r>
      <w:r w:rsidR="001C63FC">
        <w:rPr>
          <w:rFonts w:ascii="Times New Roman" w:hAnsi="Times New Roman" w:cs="Times New Roman"/>
        </w:rPr>
        <w:t>is more massive to weakly acoustically layer</w:t>
      </w:r>
      <w:r w:rsidR="00F02482">
        <w:rPr>
          <w:rFonts w:ascii="Times New Roman" w:hAnsi="Times New Roman" w:cs="Times New Roman"/>
        </w:rPr>
        <w:t>e</w:t>
      </w:r>
      <w:r w:rsidR="00F42AAA">
        <w:rPr>
          <w:rFonts w:ascii="Times New Roman" w:hAnsi="Times New Roman" w:cs="Times New Roman"/>
        </w:rPr>
        <w:t>d</w:t>
      </w:r>
      <w:r w:rsidR="001C63FC">
        <w:rPr>
          <w:rFonts w:ascii="Times New Roman" w:hAnsi="Times New Roman" w:cs="Times New Roman"/>
        </w:rPr>
        <w:t xml:space="preserve">. The contact with overlying sediment above </w:t>
      </w:r>
      <w:r w:rsidR="00F42AAA">
        <w:rPr>
          <w:rFonts w:ascii="Times New Roman" w:hAnsi="Times New Roman" w:cs="Times New Roman"/>
        </w:rPr>
        <w:t>facies</w:t>
      </w:r>
      <w:r w:rsidR="001C63FC">
        <w:rPr>
          <w:rFonts w:ascii="Times New Roman" w:hAnsi="Times New Roman" w:cs="Times New Roman"/>
        </w:rPr>
        <w:t xml:space="preserve"> A appears to be conformable at the south end and middle of the transect but unconformable in other places. </w:t>
      </w:r>
      <w:r>
        <w:rPr>
          <w:rFonts w:ascii="Times New Roman" w:hAnsi="Times New Roman" w:cs="Times New Roman"/>
        </w:rPr>
        <w:t xml:space="preserve"> </w:t>
      </w:r>
      <w:r w:rsidR="001C63FC">
        <w:rPr>
          <w:rFonts w:ascii="Times New Roman" w:hAnsi="Times New Roman" w:cs="Times New Roman"/>
        </w:rPr>
        <w:t>The unconformities are mo</w:t>
      </w:r>
      <w:r w:rsidR="00F42AAA">
        <w:rPr>
          <w:rFonts w:ascii="Times New Roman" w:hAnsi="Times New Roman" w:cs="Times New Roman"/>
        </w:rPr>
        <w:t>st</w:t>
      </w:r>
      <w:r w:rsidR="001C63FC">
        <w:rPr>
          <w:rFonts w:ascii="Times New Roman" w:hAnsi="Times New Roman" w:cs="Times New Roman"/>
        </w:rPr>
        <w:t xml:space="preserve"> apparent in the t</w:t>
      </w:r>
      <w:r w:rsidR="00236D80">
        <w:rPr>
          <w:rFonts w:ascii="Times New Roman" w:hAnsi="Times New Roman" w:cs="Times New Roman"/>
        </w:rPr>
        <w:t>wo sharp crested v-notch channels</w:t>
      </w:r>
      <w:r w:rsidR="001C63FC">
        <w:rPr>
          <w:rFonts w:ascii="Times New Roman" w:hAnsi="Times New Roman" w:cs="Times New Roman"/>
        </w:rPr>
        <w:t xml:space="preserve"> </w:t>
      </w:r>
      <w:r w:rsidR="00F42AAA">
        <w:rPr>
          <w:rFonts w:ascii="Times New Roman" w:hAnsi="Times New Roman" w:cs="Times New Roman"/>
        </w:rPr>
        <w:t>at</w:t>
      </w:r>
      <w:r w:rsidR="001C63FC">
        <w:rPr>
          <w:rFonts w:ascii="Times New Roman" w:hAnsi="Times New Roman" w:cs="Times New Roman"/>
        </w:rPr>
        <w:t xml:space="preserve"> the middle of the transect. These are</w:t>
      </w:r>
      <w:r w:rsidR="004E6D82">
        <w:rPr>
          <w:rFonts w:ascii="Times New Roman" w:hAnsi="Times New Roman" w:cs="Times New Roman"/>
        </w:rPr>
        <w:t xml:space="preserve"> </w:t>
      </w:r>
      <w:r w:rsidR="00236D80">
        <w:rPr>
          <w:rFonts w:ascii="Times New Roman" w:hAnsi="Times New Roman" w:cs="Times New Roman"/>
        </w:rPr>
        <w:t xml:space="preserve">inferred to be scour channels formed by </w:t>
      </w:r>
      <w:r w:rsidR="00F42AAA">
        <w:rPr>
          <w:rFonts w:ascii="Times New Roman" w:hAnsi="Times New Roman" w:cs="Times New Roman"/>
        </w:rPr>
        <w:t xml:space="preserve">erosive, </w:t>
      </w:r>
      <w:r w:rsidR="001C63FC">
        <w:rPr>
          <w:rFonts w:ascii="Times New Roman" w:hAnsi="Times New Roman" w:cs="Times New Roman"/>
        </w:rPr>
        <w:t>high</w:t>
      </w:r>
      <w:r w:rsidR="00F42AAA">
        <w:rPr>
          <w:rFonts w:ascii="Times New Roman" w:hAnsi="Times New Roman" w:cs="Times New Roman"/>
        </w:rPr>
        <w:t>er</w:t>
      </w:r>
      <w:r w:rsidR="001C63FC">
        <w:rPr>
          <w:rFonts w:ascii="Times New Roman" w:hAnsi="Times New Roman" w:cs="Times New Roman"/>
        </w:rPr>
        <w:t xml:space="preserve"> energy</w:t>
      </w:r>
      <w:r w:rsidR="00F42AAA">
        <w:rPr>
          <w:rFonts w:ascii="Times New Roman" w:hAnsi="Times New Roman" w:cs="Times New Roman"/>
        </w:rPr>
        <w:t>,</w:t>
      </w:r>
      <w:r w:rsidR="001C63FC">
        <w:rPr>
          <w:rFonts w:ascii="Times New Roman" w:hAnsi="Times New Roman" w:cs="Times New Roman"/>
        </w:rPr>
        <w:t xml:space="preserve"> turbidity currents that probably date to deglaciation of the lake basin. </w:t>
      </w:r>
      <w:r w:rsidR="00236D80">
        <w:rPr>
          <w:rFonts w:ascii="Times New Roman" w:hAnsi="Times New Roman" w:cs="Times New Roman"/>
        </w:rPr>
        <w:t xml:space="preserve"> </w:t>
      </w:r>
      <w:r w:rsidR="00F02482">
        <w:rPr>
          <w:rFonts w:ascii="Times New Roman" w:hAnsi="Times New Roman" w:cs="Times New Roman"/>
        </w:rPr>
        <w:t>The lack of numerous laye</w:t>
      </w:r>
      <w:r w:rsidR="00D63580">
        <w:rPr>
          <w:rFonts w:ascii="Times New Roman" w:hAnsi="Times New Roman" w:cs="Times New Roman"/>
        </w:rPr>
        <w:t>r</w:t>
      </w:r>
      <w:r w:rsidR="00F02482">
        <w:rPr>
          <w:rFonts w:ascii="Times New Roman" w:hAnsi="Times New Roman" w:cs="Times New Roman"/>
        </w:rPr>
        <w:t xml:space="preserve">s and </w:t>
      </w:r>
      <w:r w:rsidR="00236D80">
        <w:rPr>
          <w:rFonts w:ascii="Times New Roman" w:hAnsi="Times New Roman" w:cs="Times New Roman"/>
        </w:rPr>
        <w:t>generally</w:t>
      </w:r>
      <w:r>
        <w:rPr>
          <w:rFonts w:ascii="Times New Roman" w:hAnsi="Times New Roman" w:cs="Times New Roman"/>
        </w:rPr>
        <w:t xml:space="preserve"> light</w:t>
      </w:r>
      <w:r w:rsidR="00236D80">
        <w:rPr>
          <w:rFonts w:ascii="Times New Roman" w:hAnsi="Times New Roman" w:cs="Times New Roman"/>
        </w:rPr>
        <w:t xml:space="preserve">er </w:t>
      </w:r>
      <w:r w:rsidR="00F02482">
        <w:rPr>
          <w:rFonts w:ascii="Times New Roman" w:hAnsi="Times New Roman" w:cs="Times New Roman"/>
        </w:rPr>
        <w:t>grey tone in facies A</w:t>
      </w:r>
      <w:r w:rsidR="00236D80">
        <w:rPr>
          <w:rFonts w:ascii="Times New Roman" w:hAnsi="Times New Roman" w:cs="Times New Roman"/>
        </w:rPr>
        <w:t xml:space="preserve"> </w:t>
      </w:r>
      <w:r w:rsidR="001F1C31">
        <w:rPr>
          <w:rFonts w:ascii="Times New Roman" w:hAnsi="Times New Roman" w:cs="Times New Roman"/>
        </w:rPr>
        <w:t>indicat</w:t>
      </w:r>
      <w:r w:rsidR="00F02482">
        <w:rPr>
          <w:rFonts w:ascii="Times New Roman" w:hAnsi="Times New Roman" w:cs="Times New Roman"/>
        </w:rPr>
        <w:t xml:space="preserve">es a somewhat higher energy and more rapid deposition of coarser lacustrine sediment. </w:t>
      </w:r>
      <w:r>
        <w:rPr>
          <w:rFonts w:ascii="Times New Roman" w:hAnsi="Times New Roman" w:cs="Times New Roman"/>
        </w:rPr>
        <w:t xml:space="preserve"> </w:t>
      </w:r>
    </w:p>
    <w:p w:rsidR="00F02482" w:rsidP="00206CD9" w:rsidRDefault="00B27582" w14:paraId="135F326A" w14:textId="2E5C1D87">
      <w:pPr>
        <w:spacing w:line="480" w:lineRule="auto"/>
        <w:ind w:firstLine="720"/>
        <w:rPr>
          <w:rFonts w:ascii="Times New Roman" w:hAnsi="Times New Roman" w:cs="Times New Roman"/>
        </w:rPr>
      </w:pPr>
      <w:r>
        <w:rPr>
          <w:rFonts w:ascii="Times New Roman" w:hAnsi="Times New Roman" w:cs="Times New Roman"/>
        </w:rPr>
        <w:t>Facies B begins with high</w:t>
      </w:r>
      <w:r w:rsidR="00D6766A">
        <w:rPr>
          <w:rFonts w:ascii="Times New Roman" w:hAnsi="Times New Roman" w:cs="Times New Roman"/>
        </w:rPr>
        <w:t>-</w:t>
      </w:r>
      <w:r>
        <w:rPr>
          <w:rFonts w:ascii="Times New Roman" w:hAnsi="Times New Roman" w:cs="Times New Roman"/>
        </w:rPr>
        <w:t xml:space="preserve">amplitude parallel reflectors with 2-3 m </w:t>
      </w:r>
      <w:r w:rsidR="00D6766A">
        <w:rPr>
          <w:rFonts w:ascii="Times New Roman" w:hAnsi="Times New Roman" w:cs="Times New Roman"/>
        </w:rPr>
        <w:t>spacing and</w:t>
      </w:r>
      <w:r w:rsidR="00D10793">
        <w:rPr>
          <w:rFonts w:ascii="Times New Roman" w:hAnsi="Times New Roman" w:cs="Times New Roman"/>
        </w:rPr>
        <w:t xml:space="preserve"> </w:t>
      </w:r>
      <w:r>
        <w:rPr>
          <w:rFonts w:ascii="Times New Roman" w:hAnsi="Times New Roman" w:cs="Times New Roman"/>
        </w:rPr>
        <w:t xml:space="preserve">conforms well to </w:t>
      </w:r>
      <w:r w:rsidR="00FE1BA8">
        <w:rPr>
          <w:rFonts w:ascii="Times New Roman" w:hAnsi="Times New Roman" w:cs="Times New Roman"/>
        </w:rPr>
        <w:t>facies</w:t>
      </w:r>
      <w:r>
        <w:rPr>
          <w:rFonts w:ascii="Times New Roman" w:hAnsi="Times New Roman" w:cs="Times New Roman"/>
        </w:rPr>
        <w:t xml:space="preserve"> A </w:t>
      </w:r>
      <w:r w:rsidR="00F02482">
        <w:rPr>
          <w:rFonts w:ascii="Times New Roman" w:hAnsi="Times New Roman" w:cs="Times New Roman"/>
        </w:rPr>
        <w:t>below</w:t>
      </w:r>
      <w:r w:rsidR="0025355C">
        <w:rPr>
          <w:rFonts w:ascii="Times New Roman" w:hAnsi="Times New Roman" w:cs="Times New Roman"/>
        </w:rPr>
        <w:t>,</w:t>
      </w:r>
      <w:r w:rsidR="00F02482">
        <w:rPr>
          <w:rFonts w:ascii="Times New Roman" w:hAnsi="Times New Roman" w:cs="Times New Roman"/>
        </w:rPr>
        <w:t xml:space="preserve"> </w:t>
      </w:r>
      <w:r>
        <w:rPr>
          <w:rFonts w:ascii="Times New Roman" w:hAnsi="Times New Roman" w:cs="Times New Roman"/>
        </w:rPr>
        <w:t>outside of areas of disturbance</w:t>
      </w:r>
      <w:r w:rsidR="00F02482">
        <w:rPr>
          <w:rFonts w:ascii="Times New Roman" w:hAnsi="Times New Roman" w:cs="Times New Roman"/>
        </w:rPr>
        <w:t>. (F</w:t>
      </w:r>
      <w:r>
        <w:rPr>
          <w:rFonts w:ascii="Times New Roman" w:hAnsi="Times New Roman" w:cs="Times New Roman"/>
        </w:rPr>
        <w:t xml:space="preserve">ig. </w:t>
      </w:r>
      <w:del w:author="Alex" w:date="2020-09-07T15:47:00Z" w:id="27">
        <w:r w:rsidDel="001D14BE" w:rsidR="007225A1">
          <w:rPr>
            <w:rFonts w:ascii="Times New Roman" w:hAnsi="Times New Roman" w:cs="Times New Roman"/>
          </w:rPr>
          <w:delText>5</w:delText>
        </w:r>
      </w:del>
      <w:ins w:author="Alex" w:date="2020-09-07T15:47:00Z" w:id="28">
        <w:r w:rsidR="001D14BE">
          <w:rPr>
            <w:rFonts w:ascii="Times New Roman" w:hAnsi="Times New Roman" w:cs="Times New Roman"/>
          </w:rPr>
          <w:t>3</w:t>
        </w:r>
      </w:ins>
      <w:r w:rsidR="003A4E2D">
        <w:rPr>
          <w:rFonts w:ascii="Times New Roman" w:hAnsi="Times New Roman" w:cs="Times New Roman"/>
        </w:rPr>
        <w:t xml:space="preserve">, </w:t>
      </w:r>
      <w:ins w:author="Alex" w:date="2020-09-07T15:47:00Z" w:id="29">
        <w:r w:rsidR="001D14BE">
          <w:rPr>
            <w:rFonts w:ascii="Times New Roman" w:hAnsi="Times New Roman" w:cs="Times New Roman"/>
          </w:rPr>
          <w:t>C - B</w:t>
        </w:r>
      </w:ins>
      <w:del w:author="Alex" w:date="2020-09-07T15:47:00Z" w:id="30">
        <w:r w:rsidDel="001D14BE" w:rsidR="003A4E2D">
          <w:rPr>
            <w:rFonts w:ascii="Times New Roman" w:hAnsi="Times New Roman" w:cs="Times New Roman"/>
          </w:rPr>
          <w:delText>B</w:delText>
        </w:r>
      </w:del>
      <w:r>
        <w:rPr>
          <w:rFonts w:ascii="Times New Roman" w:hAnsi="Times New Roman" w:cs="Times New Roman"/>
        </w:rPr>
        <w:t xml:space="preserve">). Facies B has a thickness of ~ 10 m along undisturbed sections and deepens to a maximum of 13 m within the scour channels (Fig. </w:t>
      </w:r>
      <w:del w:author="Alex" w:date="2020-09-07T15:47:00Z" w:id="31">
        <w:r w:rsidDel="001D14BE" w:rsidR="007225A1">
          <w:rPr>
            <w:rFonts w:ascii="Times New Roman" w:hAnsi="Times New Roman" w:cs="Times New Roman"/>
          </w:rPr>
          <w:delText>5</w:delText>
        </w:r>
      </w:del>
      <w:ins w:author="Alex" w:date="2020-09-07T15:47:00Z" w:id="32">
        <w:r w:rsidR="001D14BE">
          <w:rPr>
            <w:rFonts w:ascii="Times New Roman" w:hAnsi="Times New Roman" w:cs="Times New Roman"/>
          </w:rPr>
          <w:t>3</w:t>
        </w:r>
      </w:ins>
      <w:r>
        <w:rPr>
          <w:rFonts w:ascii="Times New Roman" w:hAnsi="Times New Roman" w:cs="Times New Roman"/>
        </w:rPr>
        <w:t>,</w:t>
      </w:r>
      <w:ins w:author="Alex" w:date="2020-09-07T15:47:00Z" w:id="33">
        <w:r w:rsidR="001D14BE">
          <w:rPr>
            <w:rFonts w:ascii="Times New Roman" w:hAnsi="Times New Roman" w:cs="Times New Roman"/>
          </w:rPr>
          <w:t xml:space="preserve"> </w:t>
        </w:r>
      </w:ins>
      <w:ins w:author="Alex" w:date="2020-09-07T15:48:00Z" w:id="34">
        <w:r w:rsidR="001D14BE">
          <w:rPr>
            <w:rFonts w:ascii="Times New Roman" w:hAnsi="Times New Roman" w:cs="Times New Roman"/>
          </w:rPr>
          <w:t>C</w:t>
        </w:r>
        <w:r w:rsidR="00571921">
          <w:rPr>
            <w:rFonts w:ascii="Times New Roman" w:hAnsi="Times New Roman" w:cs="Times New Roman"/>
          </w:rPr>
          <w:t xml:space="preserve"> -</w:t>
        </w:r>
      </w:ins>
      <w:r>
        <w:rPr>
          <w:rFonts w:ascii="Times New Roman" w:hAnsi="Times New Roman" w:cs="Times New Roman"/>
        </w:rPr>
        <w:t xml:space="preserve"> i</w:t>
      </w:r>
      <w:r w:rsidR="003A4E2D">
        <w:rPr>
          <w:rFonts w:ascii="Times New Roman" w:hAnsi="Times New Roman" w:cs="Times New Roman"/>
        </w:rPr>
        <w:t>i</w:t>
      </w:r>
      <w:r>
        <w:rPr>
          <w:rFonts w:ascii="Times New Roman" w:hAnsi="Times New Roman" w:cs="Times New Roman"/>
        </w:rPr>
        <w:t xml:space="preserve"> </w:t>
      </w:r>
      <w:r w:rsidR="00B55BE7">
        <w:rPr>
          <w:rFonts w:ascii="Times New Roman" w:hAnsi="Times New Roman" w:cs="Times New Roman"/>
        </w:rPr>
        <w:t>&amp;</w:t>
      </w:r>
      <w:r>
        <w:rPr>
          <w:rFonts w:ascii="Times New Roman" w:hAnsi="Times New Roman" w:cs="Times New Roman"/>
        </w:rPr>
        <w:t xml:space="preserve"> iii). The strength of reflectors in </w:t>
      </w:r>
      <w:r w:rsidR="008A6CFF">
        <w:rPr>
          <w:rFonts w:ascii="Times New Roman" w:hAnsi="Times New Roman" w:cs="Times New Roman"/>
        </w:rPr>
        <w:t>facies</w:t>
      </w:r>
      <w:r>
        <w:rPr>
          <w:rFonts w:ascii="Times New Roman" w:hAnsi="Times New Roman" w:cs="Times New Roman"/>
        </w:rPr>
        <w:t xml:space="preserve"> B </w:t>
      </w:r>
      <w:r w:rsidR="008A6CFF">
        <w:rPr>
          <w:rFonts w:ascii="Times New Roman" w:hAnsi="Times New Roman" w:cs="Times New Roman"/>
        </w:rPr>
        <w:t xml:space="preserve">are stronger </w:t>
      </w:r>
      <w:r w:rsidR="00F02482">
        <w:rPr>
          <w:rFonts w:ascii="Times New Roman" w:hAnsi="Times New Roman" w:cs="Times New Roman"/>
        </w:rPr>
        <w:t xml:space="preserve">and more numerous </w:t>
      </w:r>
      <w:r w:rsidR="008A6CFF">
        <w:rPr>
          <w:rFonts w:ascii="Times New Roman" w:hAnsi="Times New Roman" w:cs="Times New Roman"/>
        </w:rPr>
        <w:t xml:space="preserve">than those in facies A indicating </w:t>
      </w:r>
      <w:r w:rsidR="00F02482">
        <w:rPr>
          <w:rFonts w:ascii="Times New Roman" w:hAnsi="Times New Roman" w:cs="Times New Roman"/>
        </w:rPr>
        <w:t xml:space="preserve">more frequent events of lower overall magnitude </w:t>
      </w:r>
      <w:r w:rsidR="008A6CFF">
        <w:rPr>
          <w:rFonts w:ascii="Times New Roman" w:hAnsi="Times New Roman" w:cs="Times New Roman"/>
        </w:rPr>
        <w:t xml:space="preserve">during this time period. </w:t>
      </w:r>
      <w:r w:rsidR="00697D90">
        <w:rPr>
          <w:rFonts w:ascii="Times New Roman" w:hAnsi="Times New Roman" w:cs="Times New Roman"/>
        </w:rPr>
        <w:t>The</w:t>
      </w:r>
      <w:r w:rsidR="008A6CFF">
        <w:rPr>
          <w:rFonts w:ascii="Times New Roman" w:hAnsi="Times New Roman" w:cs="Times New Roman"/>
        </w:rPr>
        <w:t xml:space="preserve"> strength of reflectors </w:t>
      </w:r>
      <w:r>
        <w:rPr>
          <w:rFonts w:ascii="Times New Roman" w:hAnsi="Times New Roman" w:cs="Times New Roman"/>
        </w:rPr>
        <w:t>gradually decrease</w:t>
      </w:r>
      <w:r w:rsidR="008A6CFF">
        <w:rPr>
          <w:rFonts w:ascii="Times New Roman" w:hAnsi="Times New Roman" w:cs="Times New Roman"/>
        </w:rPr>
        <w:t>s</w:t>
      </w:r>
      <w:r>
        <w:rPr>
          <w:rFonts w:ascii="Times New Roman" w:hAnsi="Times New Roman" w:cs="Times New Roman"/>
        </w:rPr>
        <w:t xml:space="preserve"> moving upwards and spacing thins to sub metre</w:t>
      </w:r>
      <w:r w:rsidR="00697D90">
        <w:rPr>
          <w:rFonts w:ascii="Times New Roman" w:hAnsi="Times New Roman" w:cs="Times New Roman"/>
        </w:rPr>
        <w:t xml:space="preserve"> near the surface</w:t>
      </w:r>
      <w:r>
        <w:rPr>
          <w:rFonts w:ascii="Times New Roman" w:hAnsi="Times New Roman" w:cs="Times New Roman"/>
        </w:rPr>
        <w:t xml:space="preserve">. The gradual decrease in reflectance is interrupted by a strong reflector at the top of </w:t>
      </w:r>
      <w:r w:rsidR="008A6CFF">
        <w:rPr>
          <w:rFonts w:ascii="Times New Roman" w:hAnsi="Times New Roman" w:cs="Times New Roman"/>
        </w:rPr>
        <w:t>facies</w:t>
      </w:r>
      <w:r>
        <w:rPr>
          <w:rFonts w:ascii="Times New Roman" w:hAnsi="Times New Roman" w:cs="Times New Roman"/>
        </w:rPr>
        <w:t xml:space="preserve"> B along the sediment</w:t>
      </w:r>
      <w:r w:rsidR="00D10793">
        <w:rPr>
          <w:rFonts w:ascii="Times New Roman" w:hAnsi="Times New Roman" w:cs="Times New Roman"/>
        </w:rPr>
        <w:t>-</w:t>
      </w:r>
      <w:r>
        <w:rPr>
          <w:rFonts w:ascii="Times New Roman" w:hAnsi="Times New Roman" w:cs="Times New Roman"/>
        </w:rPr>
        <w:t xml:space="preserve">water interface. </w:t>
      </w:r>
    </w:p>
    <w:p w:rsidR="00BA6367" w:rsidP="004C6F41" w:rsidRDefault="00F02482" w14:paraId="52E7D2AF" w14:textId="78075EF5">
      <w:pPr>
        <w:spacing w:line="480" w:lineRule="auto"/>
        <w:ind w:firstLine="720"/>
        <w:rPr>
          <w:rFonts w:ascii="Times New Roman" w:hAnsi="Times New Roman" w:cs="Times New Roman"/>
        </w:rPr>
      </w:pPr>
      <w:r>
        <w:rPr>
          <w:rFonts w:ascii="Times New Roman" w:hAnsi="Times New Roman" w:cs="Times New Roman"/>
        </w:rPr>
        <w:lastRenderedPageBreak/>
        <w:t xml:space="preserve">The two </w:t>
      </w:r>
      <w:r w:rsidR="00BA6367">
        <w:rPr>
          <w:rFonts w:ascii="Times New Roman" w:hAnsi="Times New Roman" w:cs="Times New Roman"/>
        </w:rPr>
        <w:t xml:space="preserve">buried </w:t>
      </w:r>
      <w:r>
        <w:rPr>
          <w:rFonts w:ascii="Times New Roman" w:hAnsi="Times New Roman" w:cs="Times New Roman"/>
        </w:rPr>
        <w:t xml:space="preserve">troughs in transect C </w:t>
      </w:r>
      <w:r w:rsidR="00BA6367">
        <w:rPr>
          <w:rFonts w:ascii="Times New Roman" w:hAnsi="Times New Roman" w:cs="Times New Roman"/>
        </w:rPr>
        <w:t>(</w:t>
      </w:r>
      <w:r w:rsidR="00C0086D">
        <w:rPr>
          <w:rFonts w:ascii="Times New Roman" w:hAnsi="Times New Roman" w:cs="Times New Roman"/>
        </w:rPr>
        <w:t xml:space="preserve">Fig. </w:t>
      </w:r>
      <w:del w:author="Alex" w:date="2020-09-07T15:51:00Z" w:id="35">
        <w:r w:rsidDel="00357A31" w:rsidR="00C0086D">
          <w:rPr>
            <w:rFonts w:ascii="Times New Roman" w:hAnsi="Times New Roman" w:cs="Times New Roman"/>
          </w:rPr>
          <w:delText>5</w:delText>
        </w:r>
      </w:del>
      <w:ins w:author="Alex" w:date="2020-09-07T15:51:00Z" w:id="36">
        <w:r w:rsidR="00357A31">
          <w:rPr>
            <w:rFonts w:ascii="Times New Roman" w:hAnsi="Times New Roman" w:cs="Times New Roman"/>
          </w:rPr>
          <w:t>3</w:t>
        </w:r>
      </w:ins>
      <w:r w:rsidR="00C0086D">
        <w:rPr>
          <w:rFonts w:ascii="Times New Roman" w:hAnsi="Times New Roman" w:cs="Times New Roman"/>
        </w:rPr>
        <w:t xml:space="preserve">, </w:t>
      </w:r>
      <w:ins w:author="Alex" w:date="2020-09-07T15:51:00Z" w:id="37">
        <w:r w:rsidR="00357A31">
          <w:rPr>
            <w:rFonts w:ascii="Times New Roman" w:hAnsi="Times New Roman" w:cs="Times New Roman"/>
          </w:rPr>
          <w:t xml:space="preserve">C - </w:t>
        </w:r>
      </w:ins>
      <w:r w:rsidR="00C0086D">
        <w:rPr>
          <w:rFonts w:ascii="Times New Roman" w:hAnsi="Times New Roman" w:cs="Times New Roman"/>
        </w:rPr>
        <w:t>ii, iii)</w:t>
      </w:r>
      <w:r w:rsidR="00BA6367">
        <w:rPr>
          <w:rFonts w:ascii="Times New Roman" w:hAnsi="Times New Roman" w:cs="Times New Roman"/>
        </w:rPr>
        <w:t xml:space="preserve"> </w:t>
      </w:r>
      <w:r>
        <w:rPr>
          <w:rFonts w:ascii="Times New Roman" w:hAnsi="Times New Roman" w:cs="Times New Roman"/>
        </w:rPr>
        <w:t xml:space="preserve">are significant and </w:t>
      </w:r>
      <w:r w:rsidR="00BA6367">
        <w:rPr>
          <w:rFonts w:ascii="Times New Roman" w:hAnsi="Times New Roman" w:cs="Times New Roman"/>
        </w:rPr>
        <w:t xml:space="preserve">only well expressed in this area of the lake. The north trough (ii) appears to be a depression what was continuously infilled by facies A and then B. Hence it is and older pre-existing feature. The sediments in the southern trough (iii) are interesting in that a wedge of sediment infill seems to be an unconformable deposit with both facies B below and facies A above. It is likely that an erosional channel developed after or in the later stages of facies A deposition which infilled with the wedge. Sedimentation of the wedge was then truncated by the onset of the facies B sediment. While the two troughs might have been active at the same time during deglaciation, only the southern trough was reactivated at a later time and infilled with sediment prior to the onset of facies B </w:t>
      </w:r>
      <w:r w:rsidR="004C6F41">
        <w:rPr>
          <w:rFonts w:ascii="Times New Roman" w:hAnsi="Times New Roman" w:cs="Times New Roman"/>
        </w:rPr>
        <w:t>deposition</w:t>
      </w:r>
      <w:r w:rsidR="00BA6367">
        <w:rPr>
          <w:rFonts w:ascii="Times New Roman" w:hAnsi="Times New Roman" w:cs="Times New Roman"/>
        </w:rPr>
        <w:t>.</w:t>
      </w:r>
    </w:p>
    <w:p w:rsidR="00B27582" w:rsidP="00206CD9" w:rsidRDefault="00B27582" w14:paraId="20B9C813" w14:textId="192B5721">
      <w:pPr>
        <w:spacing w:line="480" w:lineRule="auto"/>
        <w:ind w:firstLine="720"/>
        <w:rPr>
          <w:rFonts w:ascii="Times New Roman" w:hAnsi="Times New Roman" w:cs="Times New Roman"/>
        </w:rPr>
      </w:pPr>
      <w:r>
        <w:rPr>
          <w:rFonts w:ascii="Times New Roman" w:hAnsi="Times New Roman" w:cs="Times New Roman"/>
        </w:rPr>
        <w:t xml:space="preserve">Transect D, to the northeast of the Frank Creek delta has </w:t>
      </w:r>
      <w:r w:rsidR="006D468E">
        <w:rPr>
          <w:rFonts w:ascii="Times New Roman" w:hAnsi="Times New Roman" w:cs="Times New Roman"/>
        </w:rPr>
        <w:t>well-</w:t>
      </w:r>
      <w:r>
        <w:rPr>
          <w:rFonts w:ascii="Times New Roman" w:hAnsi="Times New Roman" w:cs="Times New Roman"/>
        </w:rPr>
        <w:t xml:space="preserve">layered sediments in the top 5-10 m </w:t>
      </w:r>
      <w:r w:rsidR="006D468E">
        <w:rPr>
          <w:rFonts w:ascii="Times New Roman" w:hAnsi="Times New Roman" w:cs="Times New Roman"/>
        </w:rPr>
        <w:t>and</w:t>
      </w:r>
      <w:r>
        <w:rPr>
          <w:rFonts w:ascii="Times New Roman" w:hAnsi="Times New Roman" w:cs="Times New Roman"/>
        </w:rPr>
        <w:t xml:space="preserve"> transitions </w:t>
      </w:r>
      <w:r w:rsidR="00BA6367">
        <w:rPr>
          <w:rFonts w:ascii="Times New Roman" w:hAnsi="Times New Roman" w:cs="Times New Roman"/>
        </w:rPr>
        <w:t xml:space="preserve">to </w:t>
      </w:r>
      <w:r w:rsidR="006D468E">
        <w:rPr>
          <w:rFonts w:ascii="Times New Roman" w:hAnsi="Times New Roman" w:cs="Times New Roman"/>
        </w:rPr>
        <w:t>poor acoustic penetration below this</w:t>
      </w:r>
      <w:r>
        <w:rPr>
          <w:rFonts w:ascii="Times New Roman" w:hAnsi="Times New Roman" w:cs="Times New Roman"/>
        </w:rPr>
        <w:t xml:space="preserve"> (Fig. </w:t>
      </w:r>
      <w:del w:author="Alex" w:date="2020-09-07T15:51:00Z" w:id="38">
        <w:r w:rsidDel="00357A31" w:rsidR="007225A1">
          <w:rPr>
            <w:rFonts w:ascii="Times New Roman" w:hAnsi="Times New Roman" w:cs="Times New Roman"/>
          </w:rPr>
          <w:delText>6</w:delText>
        </w:r>
      </w:del>
      <w:ins w:author="Alex" w:date="2020-09-07T15:51:00Z" w:id="39">
        <w:r w:rsidR="00357A31">
          <w:rPr>
            <w:rFonts w:ascii="Times New Roman" w:hAnsi="Times New Roman" w:cs="Times New Roman"/>
          </w:rPr>
          <w:t>3</w:t>
        </w:r>
      </w:ins>
      <w:ins w:author="Alex" w:date="2020-09-07T15:52:00Z" w:id="40">
        <w:r w:rsidR="00357A31">
          <w:rPr>
            <w:rFonts w:ascii="Times New Roman" w:hAnsi="Times New Roman" w:cs="Times New Roman"/>
          </w:rPr>
          <w:t>, D</w:t>
        </w:r>
      </w:ins>
      <w:r w:rsidR="00B55BE7">
        <w:rPr>
          <w:rFonts w:ascii="Times New Roman" w:hAnsi="Times New Roman" w:cs="Times New Roman"/>
        </w:rPr>
        <w:t>)</w:t>
      </w:r>
      <w:r>
        <w:rPr>
          <w:rFonts w:ascii="Times New Roman" w:hAnsi="Times New Roman" w:cs="Times New Roman"/>
        </w:rPr>
        <w:t xml:space="preserve">. The parallel reflectors </w:t>
      </w:r>
      <w:r w:rsidR="006D468E">
        <w:rPr>
          <w:rFonts w:ascii="Times New Roman" w:hAnsi="Times New Roman" w:cs="Times New Roman"/>
        </w:rPr>
        <w:t xml:space="preserve">observed in the </w:t>
      </w:r>
      <w:r w:rsidR="00BA6367">
        <w:rPr>
          <w:rFonts w:ascii="Times New Roman" w:hAnsi="Times New Roman" w:cs="Times New Roman"/>
        </w:rPr>
        <w:t xml:space="preserve">uppermost sediment layers </w:t>
      </w:r>
      <w:r>
        <w:rPr>
          <w:rFonts w:ascii="Times New Roman" w:hAnsi="Times New Roman" w:cs="Times New Roman"/>
        </w:rPr>
        <w:t>of transect D have a thickness of 2-3 m and</w:t>
      </w:r>
      <w:r w:rsidR="00AB2755">
        <w:rPr>
          <w:rFonts w:ascii="Times New Roman" w:hAnsi="Times New Roman" w:cs="Times New Roman"/>
        </w:rPr>
        <w:t xml:space="preserve"> have a</w:t>
      </w:r>
      <w:r>
        <w:rPr>
          <w:rFonts w:ascii="Times New Roman" w:hAnsi="Times New Roman" w:cs="Times New Roman"/>
        </w:rPr>
        <w:t xml:space="preserve"> higher amplitude compared to </w:t>
      </w:r>
      <w:r w:rsidR="00FE1BA8">
        <w:rPr>
          <w:rFonts w:ascii="Times New Roman" w:hAnsi="Times New Roman" w:cs="Times New Roman"/>
        </w:rPr>
        <w:t>facies</w:t>
      </w:r>
      <w:r>
        <w:rPr>
          <w:rFonts w:ascii="Times New Roman" w:hAnsi="Times New Roman" w:cs="Times New Roman"/>
        </w:rPr>
        <w:t xml:space="preserve"> B in transect C</w:t>
      </w:r>
      <w:r w:rsidR="00AB2755">
        <w:rPr>
          <w:rFonts w:ascii="Times New Roman" w:hAnsi="Times New Roman" w:cs="Times New Roman"/>
        </w:rPr>
        <w:t xml:space="preserve">. </w:t>
      </w:r>
      <w:r w:rsidR="00B55BE7">
        <w:rPr>
          <w:rFonts w:ascii="Times New Roman" w:hAnsi="Times New Roman" w:cs="Times New Roman"/>
        </w:rPr>
        <w:t xml:space="preserve">Some slumping of sidewall sediments is observed on the south sidewall (Fig </w:t>
      </w:r>
      <w:r w:rsidR="007225A1">
        <w:rPr>
          <w:rFonts w:ascii="Times New Roman" w:hAnsi="Times New Roman" w:cs="Times New Roman"/>
        </w:rPr>
        <w:t>6</w:t>
      </w:r>
      <w:r w:rsidR="00B55BE7">
        <w:rPr>
          <w:rFonts w:ascii="Times New Roman" w:hAnsi="Times New Roman" w:cs="Times New Roman"/>
        </w:rPr>
        <w:t>, i)</w:t>
      </w:r>
    </w:p>
    <w:p w:rsidR="00B27582" w:rsidP="00206CD9" w:rsidRDefault="00B27582" w14:paraId="123D3DAC" w14:textId="1F94DA71">
      <w:pPr>
        <w:spacing w:line="480" w:lineRule="auto"/>
        <w:ind w:firstLine="720"/>
        <w:rPr>
          <w:rFonts w:ascii="Times New Roman" w:hAnsi="Times New Roman" w:cs="Times New Roman"/>
        </w:rPr>
      </w:pPr>
      <w:r>
        <w:rPr>
          <w:rFonts w:ascii="Times New Roman" w:hAnsi="Times New Roman" w:cs="Times New Roman"/>
        </w:rPr>
        <w:t xml:space="preserve">Southwest of the Frank Creek </w:t>
      </w:r>
      <w:r w:rsidR="00DC5546">
        <w:rPr>
          <w:rFonts w:ascii="Times New Roman" w:hAnsi="Times New Roman" w:cs="Times New Roman"/>
        </w:rPr>
        <w:t>fan-</w:t>
      </w:r>
      <w:r>
        <w:rPr>
          <w:rFonts w:ascii="Times New Roman" w:hAnsi="Times New Roman" w:cs="Times New Roman"/>
        </w:rPr>
        <w:t>delta, acoustic reflectors along transect E show a decline in reflectance and a decrease in layer thickness to &lt; 1 m. Acoustic masking from course grained sediment occurs at depths of 2-4 m</w:t>
      </w:r>
      <w:r w:rsidR="00DC5546">
        <w:rPr>
          <w:rFonts w:ascii="Times New Roman" w:hAnsi="Times New Roman" w:cs="Times New Roman"/>
        </w:rPr>
        <w:t xml:space="preserve"> along the south margin</w:t>
      </w:r>
      <w:r>
        <w:rPr>
          <w:rFonts w:ascii="Times New Roman" w:hAnsi="Times New Roman" w:cs="Times New Roman"/>
        </w:rPr>
        <w:t xml:space="preserve"> (Fig. </w:t>
      </w:r>
      <w:del w:author="Alex" w:date="2020-09-07T15:52:00Z" w:id="41">
        <w:r w:rsidDel="00357A31" w:rsidR="007225A1">
          <w:rPr>
            <w:rFonts w:ascii="Times New Roman" w:hAnsi="Times New Roman" w:cs="Times New Roman"/>
          </w:rPr>
          <w:delText>7</w:delText>
        </w:r>
      </w:del>
      <w:ins w:author="Alex" w:date="2020-09-07T15:52:00Z" w:id="42">
        <w:r w:rsidR="00357A31">
          <w:rPr>
            <w:rFonts w:ascii="Times New Roman" w:hAnsi="Times New Roman" w:cs="Times New Roman"/>
          </w:rPr>
          <w:t>3, E</w:t>
        </w:r>
      </w:ins>
      <w:r>
        <w:rPr>
          <w:rFonts w:ascii="Times New Roman" w:hAnsi="Times New Roman" w:cs="Times New Roman"/>
        </w:rPr>
        <w:t xml:space="preserve">). </w:t>
      </w:r>
      <w:r w:rsidR="00DC5546">
        <w:rPr>
          <w:rFonts w:ascii="Times New Roman" w:hAnsi="Times New Roman" w:cs="Times New Roman"/>
        </w:rPr>
        <w:t>To</w:t>
      </w:r>
      <w:r w:rsidR="007A14C0">
        <w:rPr>
          <w:rFonts w:ascii="Times New Roman" w:hAnsi="Times New Roman" w:cs="Times New Roman"/>
        </w:rPr>
        <w:t>t</w:t>
      </w:r>
      <w:r w:rsidR="00DC5546">
        <w:rPr>
          <w:rFonts w:ascii="Times New Roman" w:hAnsi="Times New Roman" w:cs="Times New Roman"/>
        </w:rPr>
        <w:t xml:space="preserve">al sediment thickness of finer, well acoustically layered, material along the north bench is significant approaching </w:t>
      </w:r>
      <w:ins w:author="Alex" w:date="2020-09-06T12:38:00Z" w:id="43">
        <w:r w:rsidR="001519B5">
          <w:rPr>
            <w:rFonts w:ascii="Times New Roman" w:hAnsi="Times New Roman" w:cs="Times New Roman"/>
          </w:rPr>
          <w:t xml:space="preserve">10 </w:t>
        </w:r>
      </w:ins>
      <w:r w:rsidR="00DC5546">
        <w:rPr>
          <w:rFonts w:ascii="Times New Roman" w:hAnsi="Times New Roman" w:cs="Times New Roman"/>
        </w:rPr>
        <w:t xml:space="preserve">m.  </w:t>
      </w:r>
      <w:r>
        <w:rPr>
          <w:rFonts w:ascii="Times New Roman" w:hAnsi="Times New Roman" w:cs="Times New Roman"/>
        </w:rPr>
        <w:t xml:space="preserve">The sedimentary environment southwest of the Frank Creek delta is </w:t>
      </w:r>
      <w:r w:rsidR="00E0627A">
        <w:rPr>
          <w:rFonts w:ascii="Times New Roman" w:hAnsi="Times New Roman" w:cs="Times New Roman"/>
        </w:rPr>
        <w:t>comparably different</w:t>
      </w:r>
      <w:r>
        <w:rPr>
          <w:rFonts w:ascii="Times New Roman" w:hAnsi="Times New Roman" w:cs="Times New Roman"/>
        </w:rPr>
        <w:t xml:space="preserve"> to transects northeast of the delta. </w:t>
      </w:r>
      <w:r w:rsidR="00DC5546">
        <w:rPr>
          <w:rFonts w:ascii="Times New Roman" w:hAnsi="Times New Roman" w:cs="Times New Roman"/>
        </w:rPr>
        <w:t xml:space="preserve">The profile </w:t>
      </w:r>
      <w:r w:rsidR="00B44BFA">
        <w:rPr>
          <w:rFonts w:ascii="Times New Roman" w:hAnsi="Times New Roman" w:cs="Times New Roman"/>
        </w:rPr>
        <w:t>suggests</w:t>
      </w:r>
      <w:r>
        <w:rPr>
          <w:rFonts w:ascii="Times New Roman" w:hAnsi="Times New Roman" w:cs="Times New Roman"/>
        </w:rPr>
        <w:t xml:space="preserve"> that much of the suspended sediment transported from the </w:t>
      </w:r>
      <w:r w:rsidR="00DC5546">
        <w:rPr>
          <w:rFonts w:ascii="Times New Roman" w:hAnsi="Times New Roman" w:cs="Times New Roman"/>
        </w:rPr>
        <w:t>upper lake</w:t>
      </w:r>
      <w:r>
        <w:rPr>
          <w:rFonts w:ascii="Times New Roman" w:hAnsi="Times New Roman" w:cs="Times New Roman"/>
        </w:rPr>
        <w:t xml:space="preserve"> does not make it past the shallow lake depths (&lt; 20 m) of the </w:t>
      </w:r>
      <w:r w:rsidR="00DC5546">
        <w:rPr>
          <w:rFonts w:ascii="Times New Roman" w:hAnsi="Times New Roman" w:cs="Times New Roman"/>
        </w:rPr>
        <w:t xml:space="preserve">sill at the </w:t>
      </w:r>
      <w:r>
        <w:rPr>
          <w:rFonts w:ascii="Times New Roman" w:hAnsi="Times New Roman" w:cs="Times New Roman"/>
        </w:rPr>
        <w:t xml:space="preserve">Frank Creek </w:t>
      </w:r>
      <w:r w:rsidR="00DC5546">
        <w:rPr>
          <w:rFonts w:ascii="Times New Roman" w:hAnsi="Times New Roman" w:cs="Times New Roman"/>
        </w:rPr>
        <w:t>fan-</w:t>
      </w:r>
      <w:r>
        <w:rPr>
          <w:rFonts w:ascii="Times New Roman" w:hAnsi="Times New Roman" w:cs="Times New Roman"/>
        </w:rPr>
        <w:t>delta</w:t>
      </w:r>
      <w:r w:rsidR="00DC5546">
        <w:rPr>
          <w:rFonts w:ascii="Times New Roman" w:hAnsi="Times New Roman" w:cs="Times New Roman"/>
        </w:rPr>
        <w:t xml:space="preserve"> </w:t>
      </w:r>
      <w:del w:author="Alex" w:date="2020-09-07T15:53:00Z" w:id="44">
        <w:r w:rsidDel="00357A31" w:rsidR="00DC5546">
          <w:rPr>
            <w:rFonts w:ascii="Times New Roman" w:hAnsi="Times New Roman" w:cs="Times New Roman"/>
          </w:rPr>
          <w:delText>with the exception of</w:delText>
        </w:r>
      </w:del>
      <w:ins w:author="Alex" w:date="2020-09-07T15:53:00Z" w:id="45">
        <w:r w:rsidR="00357A31">
          <w:rPr>
            <w:rFonts w:ascii="Times New Roman" w:hAnsi="Times New Roman" w:cs="Times New Roman"/>
          </w:rPr>
          <w:t>apart from</w:t>
        </w:r>
      </w:ins>
      <w:r w:rsidR="00DC5546">
        <w:rPr>
          <w:rFonts w:ascii="Times New Roman" w:hAnsi="Times New Roman" w:cs="Times New Roman"/>
        </w:rPr>
        <w:t xml:space="preserve"> the </w:t>
      </w:r>
      <w:r w:rsidR="00DC5546">
        <w:rPr>
          <w:rFonts w:ascii="Times New Roman" w:hAnsi="Times New Roman" w:cs="Times New Roman"/>
        </w:rPr>
        <w:lastRenderedPageBreak/>
        <w:t>northern most part of the transect</w:t>
      </w:r>
      <w:r>
        <w:rPr>
          <w:rFonts w:ascii="Times New Roman" w:hAnsi="Times New Roman" w:cs="Times New Roman"/>
        </w:rPr>
        <w:t xml:space="preserve">. </w:t>
      </w:r>
      <w:r w:rsidR="00DC5546">
        <w:rPr>
          <w:rFonts w:ascii="Times New Roman" w:hAnsi="Times New Roman" w:cs="Times New Roman"/>
        </w:rPr>
        <w:t>So</w:t>
      </w:r>
      <w:r w:rsidR="009F652B">
        <w:rPr>
          <w:rFonts w:ascii="Times New Roman" w:hAnsi="Times New Roman" w:cs="Times New Roman"/>
        </w:rPr>
        <w:t>,</w:t>
      </w:r>
      <w:r w:rsidR="00DC5546">
        <w:rPr>
          <w:rFonts w:ascii="Times New Roman" w:hAnsi="Times New Roman" w:cs="Times New Roman"/>
        </w:rPr>
        <w:t xml:space="preserve"> coarser sediment from the Frank Creek fan-delta dominates the south side of the transect and fine sediment deposition is re</w:t>
      </w:r>
      <w:r w:rsidR="00DB6267">
        <w:rPr>
          <w:rFonts w:ascii="Times New Roman" w:hAnsi="Times New Roman" w:cs="Times New Roman"/>
        </w:rPr>
        <w:t xml:space="preserve">stricted, or forced, to the north side. </w:t>
      </w:r>
      <w:ins w:author="Alex" w:date="2020-09-07T15:59:00Z" w:id="46">
        <w:r w:rsidR="001E5300">
          <w:rPr>
            <w:rFonts w:ascii="Times New Roman" w:hAnsi="Times New Roman" w:cs="Times New Roman"/>
          </w:rPr>
          <w:t>The c</w:t>
        </w:r>
      </w:ins>
      <w:del w:author="Alex" w:date="2020-09-07T15:59:00Z" w:id="47">
        <w:r w:rsidDel="001E5300" w:rsidR="00DB6267">
          <w:rPr>
            <w:rFonts w:ascii="Times New Roman" w:hAnsi="Times New Roman" w:cs="Times New Roman"/>
          </w:rPr>
          <w:delText>C</w:delText>
        </w:r>
      </w:del>
      <w:r w:rsidR="00DB6267">
        <w:rPr>
          <w:rFonts w:ascii="Times New Roman" w:hAnsi="Times New Roman" w:cs="Times New Roman"/>
        </w:rPr>
        <w:t>oriolis effect</w:t>
      </w:r>
      <w:del w:author="Alex" w:date="2020-09-07T15:59:00Z" w:id="48">
        <w:r w:rsidDel="001E5300" w:rsidR="00DB6267">
          <w:rPr>
            <w:rFonts w:ascii="Times New Roman" w:hAnsi="Times New Roman" w:cs="Times New Roman"/>
          </w:rPr>
          <w:delText>s</w:delText>
        </w:r>
      </w:del>
      <w:r w:rsidR="00DB6267">
        <w:rPr>
          <w:rFonts w:ascii="Times New Roman" w:hAnsi="Times New Roman" w:cs="Times New Roman"/>
        </w:rPr>
        <w:t xml:space="preserve"> may enhance this</w:t>
      </w:r>
      <w:ins w:author="Alex" w:date="2020-09-07T15:58:00Z" w:id="49">
        <w:r w:rsidR="00441851">
          <w:rPr>
            <w:rFonts w:ascii="Times New Roman" w:hAnsi="Times New Roman" w:cs="Times New Roman"/>
          </w:rPr>
          <w:t xml:space="preserve"> as suspended sediments are </w:t>
        </w:r>
        <w:r w:rsidR="00C855F6">
          <w:rPr>
            <w:rFonts w:ascii="Times New Roman" w:hAnsi="Times New Roman" w:cs="Times New Roman"/>
          </w:rPr>
          <w:t>deflected to th</w:t>
        </w:r>
      </w:ins>
      <w:ins w:author="Alex" w:date="2020-09-07T15:59:00Z" w:id="50">
        <w:r w:rsidR="001E5300">
          <w:rPr>
            <w:rFonts w:ascii="Times New Roman" w:hAnsi="Times New Roman" w:cs="Times New Roman"/>
          </w:rPr>
          <w:t xml:space="preserve">e right </w:t>
        </w:r>
        <w:r w:rsidR="00186227">
          <w:rPr>
            <w:rFonts w:ascii="Times New Roman" w:hAnsi="Times New Roman" w:cs="Times New Roman"/>
          </w:rPr>
          <w:t xml:space="preserve">as they enter Cariboo Lake </w:t>
        </w:r>
      </w:ins>
      <w:ins w:author="Alex" w:date="2020-09-07T16:00:00Z" w:id="51">
        <w:r w:rsidR="00186227">
          <w:rPr>
            <w:rFonts w:ascii="Times New Roman" w:hAnsi="Times New Roman" w:cs="Times New Roman"/>
          </w:rPr>
          <w:t>from Frank Creek</w:t>
        </w:r>
      </w:ins>
      <w:r w:rsidR="00DB6267">
        <w:rPr>
          <w:rFonts w:ascii="Times New Roman" w:hAnsi="Times New Roman" w:cs="Times New Roman"/>
        </w:rPr>
        <w:t xml:space="preserve">. </w:t>
      </w:r>
    </w:p>
    <w:p w:rsidR="007A5699" w:rsidP="00206CD9" w:rsidRDefault="00B27582" w14:paraId="45EB357F" w14:textId="1F99C767">
      <w:pPr>
        <w:spacing w:line="480" w:lineRule="auto"/>
        <w:ind w:firstLine="720"/>
        <w:rPr>
          <w:rFonts w:ascii="Times New Roman" w:hAnsi="Times New Roman" w:cs="Times New Roman"/>
        </w:rPr>
      </w:pPr>
      <w:r>
        <w:rPr>
          <w:rFonts w:ascii="Times New Roman" w:hAnsi="Times New Roman" w:cs="Times New Roman"/>
        </w:rPr>
        <w:t xml:space="preserve">Similar to the Frank Creek </w:t>
      </w:r>
      <w:r w:rsidR="00DB6267">
        <w:rPr>
          <w:rFonts w:ascii="Times New Roman" w:hAnsi="Times New Roman" w:cs="Times New Roman"/>
        </w:rPr>
        <w:t>fan-delta</w:t>
      </w:r>
      <w:r>
        <w:rPr>
          <w:rFonts w:ascii="Times New Roman" w:hAnsi="Times New Roman" w:cs="Times New Roman"/>
        </w:rPr>
        <w:t xml:space="preserve">, the </w:t>
      </w:r>
      <w:r w:rsidR="00DB6267">
        <w:rPr>
          <w:rFonts w:ascii="Times New Roman" w:hAnsi="Times New Roman" w:cs="Times New Roman"/>
        </w:rPr>
        <w:t xml:space="preserve">very shallow sill of less than 2 m opposite the </w:t>
      </w:r>
      <w:r>
        <w:rPr>
          <w:rFonts w:ascii="Times New Roman" w:hAnsi="Times New Roman" w:cs="Times New Roman"/>
        </w:rPr>
        <w:t xml:space="preserve">Keithley Creek </w:t>
      </w:r>
      <w:ins w:author="Alex" w:date="2020-09-06T12:09:00Z" w:id="52">
        <w:r w:rsidR="002C668B">
          <w:rPr>
            <w:rFonts w:ascii="Times New Roman" w:hAnsi="Times New Roman" w:cs="Times New Roman"/>
          </w:rPr>
          <w:t xml:space="preserve">prograding </w:t>
        </w:r>
      </w:ins>
      <w:r w:rsidR="00DB6267">
        <w:rPr>
          <w:rFonts w:ascii="Times New Roman" w:hAnsi="Times New Roman" w:cs="Times New Roman"/>
        </w:rPr>
        <w:t>fan-delta significantly reduces</w:t>
      </w:r>
      <w:ins w:author="Alex" w:date="2020-09-07T16:00:00Z" w:id="53">
        <w:r w:rsidR="003E639C">
          <w:rPr>
            <w:rFonts w:ascii="Times New Roman" w:hAnsi="Times New Roman" w:cs="Times New Roman"/>
          </w:rPr>
          <w:t xml:space="preserve"> sediment</w:t>
        </w:r>
      </w:ins>
      <w:r>
        <w:rPr>
          <w:rFonts w:ascii="Times New Roman" w:hAnsi="Times New Roman" w:cs="Times New Roman"/>
        </w:rPr>
        <w:t xml:space="preserve"> connectivity to the main Cariboo Lake basin</w:t>
      </w:r>
      <w:r w:rsidR="00DB6267">
        <w:rPr>
          <w:rFonts w:ascii="Times New Roman" w:hAnsi="Times New Roman" w:cs="Times New Roman"/>
        </w:rPr>
        <w:t xml:space="preserve">. </w:t>
      </w:r>
      <w:r>
        <w:rPr>
          <w:rFonts w:ascii="Times New Roman" w:hAnsi="Times New Roman" w:cs="Times New Roman"/>
        </w:rPr>
        <w:t xml:space="preserve">(Fig. 1). Transect F, located close to the centre of the Keithley Creek </w:t>
      </w:r>
      <w:r w:rsidR="00DB6267">
        <w:rPr>
          <w:rFonts w:ascii="Times New Roman" w:hAnsi="Times New Roman" w:cs="Times New Roman"/>
        </w:rPr>
        <w:t>sub-</w:t>
      </w:r>
      <w:r>
        <w:rPr>
          <w:rFonts w:ascii="Times New Roman" w:hAnsi="Times New Roman" w:cs="Times New Roman"/>
        </w:rPr>
        <w:t xml:space="preserve">basin shows a maximum observable sediment thickness of 4 m </w:t>
      </w:r>
      <w:r w:rsidR="00DB6267">
        <w:rPr>
          <w:rFonts w:ascii="Times New Roman" w:hAnsi="Times New Roman" w:cs="Times New Roman"/>
        </w:rPr>
        <w:t xml:space="preserve">concentrated in the basin </w:t>
      </w:r>
      <w:del w:author="Alex" w:date="2020-09-07T16:01:00Z" w:id="54">
        <w:r w:rsidDel="004A481E" w:rsidR="00DB6267">
          <w:rPr>
            <w:rFonts w:ascii="Times New Roman" w:hAnsi="Times New Roman" w:cs="Times New Roman"/>
          </w:rPr>
          <w:delText xml:space="preserve">thalway </w:delText>
        </w:r>
      </w:del>
      <w:ins w:author="Alex" w:date="2020-09-07T16:01:00Z" w:id="55">
        <w:r w:rsidR="004A481E">
          <w:rPr>
            <w:rFonts w:ascii="Times New Roman" w:hAnsi="Times New Roman" w:cs="Times New Roman"/>
          </w:rPr>
          <w:t xml:space="preserve">thalweg </w:t>
        </w:r>
      </w:ins>
      <w:r>
        <w:rPr>
          <w:rFonts w:ascii="Times New Roman" w:hAnsi="Times New Roman" w:cs="Times New Roman"/>
        </w:rPr>
        <w:t xml:space="preserve">(Fig. </w:t>
      </w:r>
      <w:r w:rsidR="007225A1">
        <w:rPr>
          <w:rFonts w:ascii="Times New Roman" w:hAnsi="Times New Roman" w:cs="Times New Roman"/>
        </w:rPr>
        <w:t>8</w:t>
      </w:r>
      <w:r>
        <w:rPr>
          <w:rFonts w:ascii="Times New Roman" w:hAnsi="Times New Roman" w:cs="Times New Roman"/>
        </w:rPr>
        <w:t xml:space="preserve">). Below this </w:t>
      </w:r>
      <w:r w:rsidR="00DB6267">
        <w:rPr>
          <w:rFonts w:ascii="Times New Roman" w:hAnsi="Times New Roman" w:cs="Times New Roman"/>
        </w:rPr>
        <w:t xml:space="preserve">there is </w:t>
      </w:r>
      <w:r>
        <w:rPr>
          <w:rFonts w:ascii="Times New Roman" w:hAnsi="Times New Roman" w:cs="Times New Roman"/>
        </w:rPr>
        <w:t xml:space="preserve">acoustic masking </w:t>
      </w:r>
      <w:r w:rsidR="00DB6267">
        <w:rPr>
          <w:rFonts w:ascii="Times New Roman" w:hAnsi="Times New Roman" w:cs="Times New Roman"/>
        </w:rPr>
        <w:t xml:space="preserve">by </w:t>
      </w:r>
      <w:r>
        <w:rPr>
          <w:rFonts w:ascii="Times New Roman" w:hAnsi="Times New Roman" w:cs="Times New Roman"/>
        </w:rPr>
        <w:t>co</w:t>
      </w:r>
      <w:r w:rsidR="00DB6267">
        <w:rPr>
          <w:rFonts w:ascii="Times New Roman" w:hAnsi="Times New Roman" w:cs="Times New Roman"/>
        </w:rPr>
        <w:t xml:space="preserve">arser </w:t>
      </w:r>
      <w:r>
        <w:rPr>
          <w:rFonts w:ascii="Times New Roman" w:hAnsi="Times New Roman" w:cs="Times New Roman"/>
        </w:rPr>
        <w:t>grained sediment</w:t>
      </w:r>
      <w:del w:author="Alex" w:date="2020-09-07T16:25:00Z" w:id="56">
        <w:r w:rsidDel="000104F5" w:rsidR="00DB6267">
          <w:rPr>
            <w:rFonts w:ascii="Times New Roman" w:hAnsi="Times New Roman" w:cs="Times New Roman"/>
          </w:rPr>
          <w:delText xml:space="preserve"> originating from </w:delText>
        </w:r>
      </w:del>
      <w:del w:author="Alex" w:date="2020-09-07T16:22:00Z" w:id="57">
        <w:r w:rsidDel="00AB3457" w:rsidR="00DB6267">
          <w:rPr>
            <w:rFonts w:ascii="Times New Roman" w:hAnsi="Times New Roman" w:cs="Times New Roman"/>
          </w:rPr>
          <w:delText>Keithly Creek</w:delText>
        </w:r>
      </w:del>
      <w:r>
        <w:rPr>
          <w:rFonts w:ascii="Times New Roman" w:hAnsi="Times New Roman" w:cs="Times New Roman"/>
        </w:rPr>
        <w:t xml:space="preserve">. The acoustic reflectors </w:t>
      </w:r>
      <w:r w:rsidR="004D2967">
        <w:rPr>
          <w:rFonts w:ascii="Times New Roman" w:hAnsi="Times New Roman" w:cs="Times New Roman"/>
        </w:rPr>
        <w:t>with</w:t>
      </w:r>
      <w:r>
        <w:rPr>
          <w:rFonts w:ascii="Times New Roman" w:hAnsi="Times New Roman" w:cs="Times New Roman"/>
        </w:rPr>
        <w:t xml:space="preserve">in the top 4 m of transect F are acoustically penetrable, well layered and are conformable to the basin morphology. </w:t>
      </w:r>
      <w:ins w:author="Alex" w:date="2020-09-07T16:03:00Z" w:id="58">
        <w:r w:rsidR="00134FD8">
          <w:rPr>
            <w:rFonts w:ascii="Times New Roman" w:hAnsi="Times New Roman" w:cs="Times New Roman"/>
          </w:rPr>
          <w:t>These r</w:t>
        </w:r>
      </w:ins>
      <w:del w:author="Alex" w:date="2020-09-07T16:03:00Z" w:id="59">
        <w:r w:rsidDel="00134FD8">
          <w:rPr>
            <w:rFonts w:ascii="Times New Roman" w:hAnsi="Times New Roman" w:cs="Times New Roman"/>
          </w:rPr>
          <w:delText>R</w:delText>
        </w:r>
      </w:del>
      <w:r>
        <w:rPr>
          <w:rFonts w:ascii="Times New Roman" w:hAnsi="Times New Roman" w:cs="Times New Roman"/>
        </w:rPr>
        <w:t xml:space="preserve">eflectors are of higher amplitude compared to those in transect E and </w:t>
      </w:r>
      <w:ins w:author="Alex" w:date="2020-09-07T16:03:00Z" w:id="60">
        <w:r w:rsidR="0062315A">
          <w:rPr>
            <w:rFonts w:ascii="Times New Roman" w:hAnsi="Times New Roman" w:cs="Times New Roman"/>
          </w:rPr>
          <w:t xml:space="preserve">are </w:t>
        </w:r>
      </w:ins>
      <w:r>
        <w:rPr>
          <w:rFonts w:ascii="Times New Roman" w:hAnsi="Times New Roman" w:cs="Times New Roman"/>
        </w:rPr>
        <w:t xml:space="preserve">thicker at 1-2 m. </w:t>
      </w:r>
      <w:ins w:author="Alex" w:date="2020-09-07T16:15:00Z" w:id="61">
        <w:r w:rsidR="00600A09">
          <w:rPr>
            <w:rFonts w:ascii="Times New Roman" w:hAnsi="Times New Roman" w:cs="Times New Roman"/>
          </w:rPr>
          <w:t>This</w:t>
        </w:r>
      </w:ins>
      <w:ins w:author="Alex" w:date="2020-09-07T16:25:00Z" w:id="62">
        <w:r w:rsidR="000104F5">
          <w:rPr>
            <w:rFonts w:ascii="Times New Roman" w:hAnsi="Times New Roman" w:cs="Times New Roman"/>
          </w:rPr>
          <w:t xml:space="preserve"> </w:t>
        </w:r>
      </w:ins>
      <w:ins w:author="Alex" w:date="2020-09-07T16:09:00Z" w:id="63">
        <w:r w:rsidR="004F13E2">
          <w:rPr>
            <w:rFonts w:ascii="Times New Roman" w:hAnsi="Times New Roman" w:cs="Times New Roman"/>
          </w:rPr>
          <w:t>suggest</w:t>
        </w:r>
      </w:ins>
      <w:ins w:author="Alex" w:date="2020-09-07T16:15:00Z" w:id="64">
        <w:r w:rsidR="00600A09">
          <w:rPr>
            <w:rFonts w:ascii="Times New Roman" w:hAnsi="Times New Roman" w:cs="Times New Roman"/>
          </w:rPr>
          <w:t>s</w:t>
        </w:r>
      </w:ins>
      <w:ins w:author="Alex" w:date="2020-09-07T16:09:00Z" w:id="65">
        <w:r w:rsidR="004F13E2">
          <w:rPr>
            <w:rFonts w:ascii="Times New Roman" w:hAnsi="Times New Roman" w:cs="Times New Roman"/>
          </w:rPr>
          <w:t xml:space="preserve"> that </w:t>
        </w:r>
      </w:ins>
      <w:ins w:author="Alex" w:date="2020-09-07T16:23:00Z" w:id="66">
        <w:r w:rsidR="00C732F0">
          <w:rPr>
            <w:rFonts w:ascii="Times New Roman" w:hAnsi="Times New Roman" w:cs="Times New Roman"/>
          </w:rPr>
          <w:t>significant</w:t>
        </w:r>
      </w:ins>
      <w:ins w:author="Alex" w:date="2020-09-07T16:12:00Z" w:id="67">
        <w:r w:rsidR="00EC0397">
          <w:rPr>
            <w:rFonts w:ascii="Times New Roman" w:hAnsi="Times New Roman" w:cs="Times New Roman"/>
          </w:rPr>
          <w:t xml:space="preserve"> </w:t>
        </w:r>
      </w:ins>
      <w:ins w:author="Alex" w:date="2020-09-07T16:25:00Z" w:id="68">
        <w:r w:rsidR="000104F5">
          <w:rPr>
            <w:rFonts w:ascii="Times New Roman" w:hAnsi="Times New Roman" w:cs="Times New Roman"/>
          </w:rPr>
          <w:t>amounts</w:t>
        </w:r>
      </w:ins>
      <w:ins w:author="Alex" w:date="2020-09-07T16:24:00Z" w:id="69">
        <w:r w:rsidR="00226677">
          <w:rPr>
            <w:rFonts w:ascii="Times New Roman" w:hAnsi="Times New Roman" w:cs="Times New Roman"/>
          </w:rPr>
          <w:t xml:space="preserve"> </w:t>
        </w:r>
      </w:ins>
      <w:ins w:author="Alex" w:date="2020-09-07T16:12:00Z" w:id="70">
        <w:r w:rsidR="00EC0397">
          <w:rPr>
            <w:rFonts w:ascii="Times New Roman" w:hAnsi="Times New Roman" w:cs="Times New Roman"/>
          </w:rPr>
          <w:t>coarse</w:t>
        </w:r>
      </w:ins>
      <w:ins w:author="Alex" w:date="2020-09-07T16:14:00Z" w:id="71">
        <w:r w:rsidR="00B9143B">
          <w:rPr>
            <w:rFonts w:ascii="Times New Roman" w:hAnsi="Times New Roman" w:cs="Times New Roman"/>
          </w:rPr>
          <w:t>-</w:t>
        </w:r>
      </w:ins>
      <w:ins w:author="Alex" w:date="2020-09-07T16:12:00Z" w:id="72">
        <w:r w:rsidR="00EC0397">
          <w:rPr>
            <w:rFonts w:ascii="Times New Roman" w:hAnsi="Times New Roman" w:cs="Times New Roman"/>
          </w:rPr>
          <w:t>grained sediment</w:t>
        </w:r>
      </w:ins>
      <w:ins w:author="Alex" w:date="2020-09-07T16:24:00Z" w:id="73">
        <w:r w:rsidR="00226677">
          <w:rPr>
            <w:rFonts w:ascii="Times New Roman" w:hAnsi="Times New Roman" w:cs="Times New Roman"/>
          </w:rPr>
          <w:t>s</w:t>
        </w:r>
      </w:ins>
      <w:ins w:author="Alex" w:date="2020-09-07T16:12:00Z" w:id="74">
        <w:r w:rsidR="00EC0397">
          <w:rPr>
            <w:rFonts w:ascii="Times New Roman" w:hAnsi="Times New Roman" w:cs="Times New Roman"/>
          </w:rPr>
          <w:t xml:space="preserve"> </w:t>
        </w:r>
      </w:ins>
      <w:ins w:author="Alex" w:date="2020-09-07T16:23:00Z" w:id="75">
        <w:r w:rsidR="00C732F0">
          <w:rPr>
            <w:rFonts w:ascii="Times New Roman" w:hAnsi="Times New Roman" w:cs="Times New Roman"/>
          </w:rPr>
          <w:t>are found</w:t>
        </w:r>
      </w:ins>
      <w:ins w:author="Alex" w:date="2020-09-07T16:12:00Z" w:id="76">
        <w:r w:rsidR="00EC0397">
          <w:rPr>
            <w:rFonts w:ascii="Times New Roman" w:hAnsi="Times New Roman" w:cs="Times New Roman"/>
          </w:rPr>
          <w:t xml:space="preserve"> in this part of the lake</w:t>
        </w:r>
      </w:ins>
      <w:ins w:author="Alex" w:date="2020-09-07T16:15:00Z" w:id="77">
        <w:r w:rsidR="00600A09">
          <w:rPr>
            <w:rFonts w:ascii="Times New Roman" w:hAnsi="Times New Roman" w:cs="Times New Roman"/>
          </w:rPr>
          <w:t xml:space="preserve">, </w:t>
        </w:r>
      </w:ins>
      <w:ins w:author="Alex" w:date="2020-09-07T16:13:00Z" w:id="78">
        <w:r w:rsidR="00792466">
          <w:rPr>
            <w:rFonts w:ascii="Times New Roman" w:hAnsi="Times New Roman" w:cs="Times New Roman"/>
          </w:rPr>
          <w:t xml:space="preserve">likely </w:t>
        </w:r>
      </w:ins>
      <w:ins w:author="Alex" w:date="2020-09-07T16:28:00Z" w:id="79">
        <w:r w:rsidR="00572C60">
          <w:rPr>
            <w:rFonts w:ascii="Times New Roman" w:hAnsi="Times New Roman" w:cs="Times New Roman"/>
          </w:rPr>
          <w:t xml:space="preserve">originating </w:t>
        </w:r>
      </w:ins>
      <w:ins w:author="Alex" w:date="2020-09-07T16:13:00Z" w:id="80">
        <w:r w:rsidR="00B9143B">
          <w:rPr>
            <w:rFonts w:ascii="Times New Roman" w:hAnsi="Times New Roman" w:cs="Times New Roman"/>
          </w:rPr>
          <w:t>from</w:t>
        </w:r>
      </w:ins>
      <w:ins w:author="Alex" w:date="2020-09-07T16:24:00Z" w:id="81">
        <w:r w:rsidR="00226677">
          <w:rPr>
            <w:rFonts w:ascii="Times New Roman" w:hAnsi="Times New Roman" w:cs="Times New Roman"/>
          </w:rPr>
          <w:t xml:space="preserve"> the</w:t>
        </w:r>
      </w:ins>
      <w:ins w:author="Alex" w:date="2020-09-07T16:11:00Z" w:id="82">
        <w:r w:rsidR="00CD15A4">
          <w:rPr>
            <w:rFonts w:ascii="Times New Roman" w:hAnsi="Times New Roman" w:cs="Times New Roman"/>
          </w:rPr>
          <w:t xml:space="preserve"> </w:t>
        </w:r>
      </w:ins>
      <w:ins w:author="Alex" w:date="2020-09-07T16:26:00Z" w:id="83">
        <w:r w:rsidR="000104F5">
          <w:rPr>
            <w:rFonts w:ascii="Times New Roman" w:hAnsi="Times New Roman" w:cs="Times New Roman"/>
          </w:rPr>
          <w:t xml:space="preserve">high energy </w:t>
        </w:r>
      </w:ins>
      <w:ins w:author="Alex" w:date="2020-09-07T16:09:00Z" w:id="84">
        <w:r w:rsidR="000240C2">
          <w:rPr>
            <w:rFonts w:ascii="Times New Roman" w:hAnsi="Times New Roman" w:cs="Times New Roman"/>
          </w:rPr>
          <w:t>Keithley Creek</w:t>
        </w:r>
      </w:ins>
      <w:ins w:author="Alex" w:date="2020-09-07T16:24:00Z" w:id="85">
        <w:r w:rsidR="000104F5">
          <w:rPr>
            <w:rFonts w:ascii="Times New Roman" w:hAnsi="Times New Roman" w:cs="Times New Roman"/>
          </w:rPr>
          <w:t xml:space="preserve"> </w:t>
        </w:r>
      </w:ins>
      <w:ins w:author="Alex" w:date="2020-09-07T16:25:00Z" w:id="86">
        <w:r w:rsidR="000104F5">
          <w:rPr>
            <w:rFonts w:ascii="Times New Roman" w:hAnsi="Times New Roman" w:cs="Times New Roman"/>
          </w:rPr>
          <w:t>drainage basin</w:t>
        </w:r>
      </w:ins>
      <w:ins w:author="Alex" w:date="2020-09-07T16:10:00Z" w:id="87">
        <w:r w:rsidR="003A4993">
          <w:rPr>
            <w:rFonts w:ascii="Times New Roman" w:hAnsi="Times New Roman" w:cs="Times New Roman"/>
          </w:rPr>
          <w:t>.</w:t>
        </w:r>
      </w:ins>
      <w:ins w:author="Alex" w:date="2020-09-07T16:05:00Z" w:id="88">
        <w:r w:rsidR="00CF2138">
          <w:rPr>
            <w:rFonts w:ascii="Times New Roman" w:hAnsi="Times New Roman" w:cs="Times New Roman"/>
          </w:rPr>
          <w:t xml:space="preserve"> </w:t>
        </w:r>
      </w:ins>
      <w:ins w:author="Alex" w:date="2020-09-07T16:06:00Z" w:id="89">
        <w:r w:rsidR="00066A33">
          <w:rPr>
            <w:rFonts w:ascii="Times New Roman" w:hAnsi="Times New Roman" w:cs="Times New Roman"/>
          </w:rPr>
          <w:t>While fine</w:t>
        </w:r>
      </w:ins>
      <w:r w:rsidR="00DB6267">
        <w:rPr>
          <w:rFonts w:ascii="Times New Roman" w:hAnsi="Times New Roman" w:cs="Times New Roman"/>
        </w:rPr>
        <w:t xml:space="preserve"> faction </w:t>
      </w:r>
      <w:r>
        <w:rPr>
          <w:rFonts w:ascii="Times New Roman" w:hAnsi="Times New Roman" w:cs="Times New Roman"/>
        </w:rPr>
        <w:t xml:space="preserve">sediments </w:t>
      </w:r>
      <w:del w:author="Alex" w:date="2020-09-07T16:05:00Z" w:id="90">
        <w:r w:rsidDel="00C903CD" w:rsidR="00DB6267">
          <w:rPr>
            <w:rFonts w:ascii="Times New Roman" w:hAnsi="Times New Roman" w:cs="Times New Roman"/>
          </w:rPr>
          <w:delText xml:space="preserve">deposited either by the finest fraction of suspended sediment </w:delText>
        </w:r>
      </w:del>
      <w:r w:rsidR="00DB6267">
        <w:rPr>
          <w:rFonts w:ascii="Times New Roman" w:hAnsi="Times New Roman" w:cs="Times New Roman"/>
        </w:rPr>
        <w:t>from the main Cariboo Lake</w:t>
      </w:r>
      <w:del w:author="Alex" w:date="2020-09-07T16:05:00Z" w:id="91">
        <w:r w:rsidDel="00C903CD" w:rsidR="00DB6267">
          <w:rPr>
            <w:rFonts w:ascii="Times New Roman" w:hAnsi="Times New Roman" w:cs="Times New Roman"/>
          </w:rPr>
          <w:delText xml:space="preserve"> or finer sediments derived from </w:delText>
        </w:r>
        <w:r w:rsidDel="00C903CD">
          <w:rPr>
            <w:rFonts w:ascii="Times New Roman" w:hAnsi="Times New Roman" w:cs="Times New Roman"/>
          </w:rPr>
          <w:delText xml:space="preserve">Keithley </w:delText>
        </w:r>
        <w:commentRangeStart w:id="92"/>
        <w:r w:rsidDel="00C903CD">
          <w:rPr>
            <w:rFonts w:ascii="Times New Roman" w:hAnsi="Times New Roman" w:cs="Times New Roman"/>
          </w:rPr>
          <w:delText>Creek</w:delText>
        </w:r>
        <w:commentRangeEnd w:id="92"/>
        <w:r w:rsidDel="00C903CD" w:rsidR="00DB6267">
          <w:rPr>
            <w:rStyle w:val="CommentReference"/>
          </w:rPr>
          <w:commentReference w:id="92"/>
        </w:r>
      </w:del>
      <w:ins w:author="Alex" w:date="2020-09-07T16:05:00Z" w:id="93">
        <w:r w:rsidR="00C903CD">
          <w:rPr>
            <w:rFonts w:ascii="Times New Roman" w:hAnsi="Times New Roman" w:cs="Times New Roman"/>
          </w:rPr>
          <w:t xml:space="preserve"> are expected to make up a small percentag</w:t>
        </w:r>
      </w:ins>
      <w:ins w:author="Alex" w:date="2020-09-07T16:06:00Z" w:id="94">
        <w:r w:rsidR="00C903CD">
          <w:rPr>
            <w:rFonts w:ascii="Times New Roman" w:hAnsi="Times New Roman" w:cs="Times New Roman"/>
          </w:rPr>
          <w:t>e</w:t>
        </w:r>
      </w:ins>
      <w:ins w:author="Alex" w:date="2020-09-07T16:26:00Z" w:id="95">
        <w:r w:rsidR="000104F5">
          <w:rPr>
            <w:rFonts w:ascii="Times New Roman" w:hAnsi="Times New Roman" w:cs="Times New Roman"/>
          </w:rPr>
          <w:t xml:space="preserve"> as </w:t>
        </w:r>
      </w:ins>
      <w:ins w:author="Alex" w:date="2020-09-07T16:28:00Z" w:id="96">
        <w:r w:rsidR="00572C60">
          <w:rPr>
            <w:rFonts w:ascii="Times New Roman" w:hAnsi="Times New Roman" w:cs="Times New Roman"/>
          </w:rPr>
          <w:t>transport</w:t>
        </w:r>
      </w:ins>
      <w:ins w:author="Alex" w:date="2020-09-07T16:26:00Z" w:id="97">
        <w:r w:rsidR="000104F5">
          <w:rPr>
            <w:rFonts w:ascii="Times New Roman" w:hAnsi="Times New Roman" w:cs="Times New Roman"/>
          </w:rPr>
          <w:t xml:space="preserve"> </w:t>
        </w:r>
      </w:ins>
      <w:ins w:author="Alex" w:date="2020-09-07T16:28:00Z" w:id="98">
        <w:r w:rsidR="00572C60">
          <w:rPr>
            <w:rFonts w:ascii="Times New Roman" w:hAnsi="Times New Roman" w:cs="Times New Roman"/>
          </w:rPr>
          <w:t>is</w:t>
        </w:r>
      </w:ins>
      <w:ins w:author="Alex" w:date="2020-09-07T16:26:00Z" w:id="99">
        <w:r w:rsidR="00322598">
          <w:rPr>
            <w:rFonts w:ascii="Times New Roman" w:hAnsi="Times New Roman" w:cs="Times New Roman"/>
          </w:rPr>
          <w:t xml:space="preserve"> </w:t>
        </w:r>
      </w:ins>
      <w:ins w:author="Alex" w:date="2020-09-07T16:27:00Z" w:id="100">
        <w:r w:rsidR="00572C60">
          <w:rPr>
            <w:rFonts w:ascii="Times New Roman" w:hAnsi="Times New Roman" w:cs="Times New Roman"/>
          </w:rPr>
          <w:t>limited</w:t>
        </w:r>
      </w:ins>
      <w:ins w:author="Alex" w:date="2020-09-07T16:26:00Z" w:id="101">
        <w:r w:rsidR="00322598">
          <w:rPr>
            <w:rFonts w:ascii="Times New Roman" w:hAnsi="Times New Roman" w:cs="Times New Roman"/>
          </w:rPr>
          <w:t xml:space="preserve"> </w:t>
        </w:r>
      </w:ins>
      <w:ins w:author="Alex" w:date="2020-09-07T16:29:00Z" w:id="102">
        <w:r w:rsidR="00970085">
          <w:rPr>
            <w:rFonts w:ascii="Times New Roman" w:hAnsi="Times New Roman" w:cs="Times New Roman"/>
          </w:rPr>
          <w:t>by</w:t>
        </w:r>
      </w:ins>
      <w:ins w:author="Alex" w:date="2020-09-07T16:26:00Z" w:id="103">
        <w:r w:rsidR="00322598">
          <w:rPr>
            <w:rFonts w:ascii="Times New Roman" w:hAnsi="Times New Roman" w:cs="Times New Roman"/>
          </w:rPr>
          <w:t xml:space="preserve"> </w:t>
        </w:r>
      </w:ins>
      <w:ins w:author="Alex" w:date="2020-09-07T16:27:00Z" w:id="104">
        <w:r w:rsidR="00572C60">
          <w:rPr>
            <w:rFonts w:ascii="Times New Roman" w:hAnsi="Times New Roman" w:cs="Times New Roman"/>
          </w:rPr>
          <w:t>the</w:t>
        </w:r>
      </w:ins>
      <w:ins w:author="Alex" w:date="2020-09-07T16:28:00Z" w:id="105">
        <w:r w:rsidR="00572C60">
          <w:rPr>
            <w:rFonts w:ascii="Times New Roman" w:hAnsi="Times New Roman" w:cs="Times New Roman"/>
          </w:rPr>
          <w:t xml:space="preserve"> </w:t>
        </w:r>
      </w:ins>
      <w:ins w:author="Alex" w:date="2020-09-07T16:06:00Z" w:id="106">
        <w:r w:rsidR="00066A33">
          <w:rPr>
            <w:rFonts w:ascii="Times New Roman" w:hAnsi="Times New Roman" w:cs="Times New Roman"/>
          </w:rPr>
          <w:t>Keithley Creek fan-delta</w:t>
        </w:r>
      </w:ins>
      <w:r>
        <w:rPr>
          <w:rFonts w:ascii="Times New Roman" w:hAnsi="Times New Roman" w:cs="Times New Roman"/>
        </w:rPr>
        <w:t>.</w:t>
      </w:r>
      <w:r w:rsidR="00553203">
        <w:rPr>
          <w:rFonts w:ascii="Times New Roman" w:hAnsi="Times New Roman" w:cs="Times New Roman"/>
        </w:rPr>
        <w:t xml:space="preserve"> </w:t>
      </w:r>
    </w:p>
    <w:p w:rsidR="00553203" w:rsidP="00553203" w:rsidRDefault="00553203" w14:paraId="13EFB1FB" w14:textId="77777777">
      <w:pPr>
        <w:rPr>
          <w:rFonts w:ascii="Times New Roman" w:hAnsi="Times New Roman" w:cs="Times New Roman"/>
        </w:rPr>
      </w:pPr>
      <w:r>
        <w:rPr>
          <w:rFonts w:ascii="Times New Roman" w:hAnsi="Times New Roman" w:cs="Times New Roman"/>
        </w:rPr>
        <w:t xml:space="preserve">Spatial Trends </w:t>
      </w:r>
    </w:p>
    <w:p w:rsidR="00650383" w:rsidP="00553203" w:rsidRDefault="00553203" w14:paraId="09588873" w14:textId="77777777">
      <w:pPr>
        <w:rPr>
          <w:rFonts w:ascii="Times New Roman" w:hAnsi="Times New Roman" w:cs="Times New Roman"/>
        </w:rPr>
      </w:pPr>
      <w:r>
        <w:rPr>
          <w:rFonts w:ascii="Times New Roman" w:hAnsi="Times New Roman" w:cs="Times New Roman"/>
        </w:rPr>
        <w:tab/>
      </w:r>
      <w:r>
        <w:rPr>
          <w:rFonts w:ascii="Times New Roman" w:hAnsi="Times New Roman" w:cs="Times New Roman"/>
        </w:rPr>
        <w:t>Spatial variation in surficial sediment laminae, grain size, and organic content were analyzed from Ekman bulk samples</w:t>
      </w:r>
      <w:r w:rsidR="00AB2699">
        <w:rPr>
          <w:rFonts w:ascii="Times New Roman" w:hAnsi="Times New Roman" w:cs="Times New Roman"/>
        </w:rPr>
        <w:t xml:space="preserve"> ranging from 6-12 cm thick</w:t>
      </w:r>
      <w:r>
        <w:rPr>
          <w:rFonts w:ascii="Times New Roman" w:hAnsi="Times New Roman" w:cs="Times New Roman"/>
        </w:rPr>
        <w:t xml:space="preserve"> (</w:t>
      </w:r>
      <w:r w:rsidR="00CE78F6">
        <w:rPr>
          <w:rFonts w:ascii="Times New Roman" w:hAnsi="Times New Roman" w:cs="Times New Roman"/>
        </w:rPr>
        <w:t>Fig</w:t>
      </w:r>
      <w:r w:rsidR="00F24236">
        <w:rPr>
          <w:rFonts w:ascii="Times New Roman" w:hAnsi="Times New Roman" w:cs="Times New Roman"/>
        </w:rPr>
        <w:t>.</w:t>
      </w:r>
      <w:r w:rsidR="00CE78F6">
        <w:rPr>
          <w:rFonts w:ascii="Times New Roman" w:hAnsi="Times New Roman" w:cs="Times New Roman"/>
        </w:rPr>
        <w:t xml:space="preserve"> 4, </w:t>
      </w:r>
      <w:r w:rsidR="000A5736">
        <w:rPr>
          <w:rFonts w:ascii="Times New Roman" w:hAnsi="Times New Roman" w:cs="Times New Roman"/>
          <w:i/>
          <w:iCs/>
        </w:rPr>
        <w:t xml:space="preserve">n </w:t>
      </w:r>
      <w:r w:rsidRPr="000A5736" w:rsidR="000A5736">
        <w:rPr>
          <w:rFonts w:ascii="Times New Roman" w:hAnsi="Times New Roman" w:cs="Times New Roman"/>
        </w:rPr>
        <w:t>= 20</w:t>
      </w:r>
      <w:r>
        <w:rPr>
          <w:rFonts w:ascii="Times New Roman" w:hAnsi="Times New Roman" w:cs="Times New Roman"/>
        </w:rPr>
        <w:t xml:space="preserve">). Proximal to the Cariboo River delta (&lt; 500 m) the structure of the </w:t>
      </w:r>
      <w:r w:rsidR="00FB626E">
        <w:rPr>
          <w:rFonts w:ascii="Times New Roman" w:hAnsi="Times New Roman" w:cs="Times New Roman"/>
        </w:rPr>
        <w:t>surficial</w:t>
      </w:r>
      <w:r>
        <w:rPr>
          <w:rFonts w:ascii="Times New Roman" w:hAnsi="Times New Roman" w:cs="Times New Roman"/>
        </w:rPr>
        <w:t xml:space="preserve"> sediments exhibit massive layering, erosive contacts and the fraction of sand grains in these samples exceeds 60 %</w:t>
      </w:r>
      <w:r w:rsidR="00AA5DF2">
        <w:rPr>
          <w:rFonts w:ascii="Times New Roman" w:hAnsi="Times New Roman" w:cs="Times New Roman"/>
        </w:rPr>
        <w:t xml:space="preserve"> (Fig.</w:t>
      </w:r>
      <w:r w:rsidR="00621C9A">
        <w:rPr>
          <w:rFonts w:ascii="Times New Roman" w:hAnsi="Times New Roman" w:cs="Times New Roman"/>
        </w:rPr>
        <w:t xml:space="preserve"> </w:t>
      </w:r>
      <w:r w:rsidR="00AA5DF2">
        <w:rPr>
          <w:rFonts w:ascii="Times New Roman" w:hAnsi="Times New Roman" w:cs="Times New Roman"/>
        </w:rPr>
        <w:t>5)</w:t>
      </w:r>
      <w:r>
        <w:rPr>
          <w:rFonts w:ascii="Times New Roman" w:hAnsi="Times New Roman" w:cs="Times New Roman"/>
        </w:rPr>
        <w:t xml:space="preserve">. </w:t>
      </w:r>
      <w:r w:rsidR="00555784">
        <w:rPr>
          <w:rFonts w:ascii="Times New Roman" w:hAnsi="Times New Roman" w:cs="Times New Roman"/>
        </w:rPr>
        <w:t>A</w:t>
      </w:r>
      <w:r w:rsidR="0015604D">
        <w:rPr>
          <w:rFonts w:ascii="Times New Roman" w:hAnsi="Times New Roman" w:cs="Times New Roman"/>
        </w:rPr>
        <w:t xml:space="preserve"> </w:t>
      </w:r>
      <w:r w:rsidR="00555784">
        <w:rPr>
          <w:rFonts w:ascii="Times New Roman" w:hAnsi="Times New Roman" w:cs="Times New Roman"/>
        </w:rPr>
        <w:t xml:space="preserve">sand </w:t>
      </w:r>
      <w:r w:rsidR="005A62AD">
        <w:rPr>
          <w:rFonts w:ascii="Times New Roman" w:hAnsi="Times New Roman" w:cs="Times New Roman"/>
        </w:rPr>
        <w:t xml:space="preserve">bed with a thickness of 1 cm is observed </w:t>
      </w:r>
      <w:r w:rsidR="0015604D">
        <w:rPr>
          <w:rFonts w:ascii="Times New Roman" w:hAnsi="Times New Roman" w:cs="Times New Roman"/>
        </w:rPr>
        <w:t xml:space="preserve">in the bulk sample closest to the </w:t>
      </w:r>
      <w:r w:rsidR="005952FD">
        <w:rPr>
          <w:rFonts w:ascii="Times New Roman" w:hAnsi="Times New Roman" w:cs="Times New Roman"/>
        </w:rPr>
        <w:t xml:space="preserve">Cariboo River delta (Fig. </w:t>
      </w:r>
      <w:r w:rsidR="00AA5DF2">
        <w:rPr>
          <w:rFonts w:ascii="Times New Roman" w:hAnsi="Times New Roman" w:cs="Times New Roman"/>
        </w:rPr>
        <w:t>6</w:t>
      </w:r>
      <w:r w:rsidR="0081221B">
        <w:rPr>
          <w:rFonts w:ascii="Times New Roman" w:hAnsi="Times New Roman" w:cs="Times New Roman"/>
        </w:rPr>
        <w:t xml:space="preserve">, A). </w:t>
      </w:r>
      <w:r w:rsidR="00FB626E">
        <w:rPr>
          <w:rFonts w:ascii="Times New Roman" w:hAnsi="Times New Roman" w:cs="Times New Roman"/>
        </w:rPr>
        <w:t xml:space="preserve">At distances greater </w:t>
      </w:r>
      <w:r w:rsidR="000D6E69">
        <w:rPr>
          <w:rFonts w:ascii="Times New Roman" w:hAnsi="Times New Roman" w:cs="Times New Roman"/>
        </w:rPr>
        <w:t>than 2 km</w:t>
      </w:r>
      <w:r>
        <w:rPr>
          <w:rFonts w:ascii="Times New Roman" w:hAnsi="Times New Roman" w:cs="Times New Roman"/>
        </w:rPr>
        <w:t xml:space="preserve"> from the Cariboo River delta the fraction of silt grained sediments increases to over 80 %</w:t>
      </w:r>
      <w:r w:rsidR="00E00A48">
        <w:rPr>
          <w:rFonts w:ascii="Times New Roman" w:hAnsi="Times New Roman" w:cs="Times New Roman"/>
        </w:rPr>
        <w:t xml:space="preserve"> </w:t>
      </w:r>
      <w:r w:rsidR="00621C9A">
        <w:rPr>
          <w:rFonts w:ascii="Times New Roman" w:hAnsi="Times New Roman" w:cs="Times New Roman"/>
        </w:rPr>
        <w:t xml:space="preserve">and </w:t>
      </w:r>
      <w:r w:rsidR="0037763C">
        <w:rPr>
          <w:rFonts w:ascii="Times New Roman" w:hAnsi="Times New Roman" w:cs="Times New Roman"/>
        </w:rPr>
        <w:t xml:space="preserve">rhythmic laminations </w:t>
      </w:r>
      <w:r w:rsidR="0037763C">
        <w:rPr>
          <w:rFonts w:ascii="Times New Roman" w:hAnsi="Times New Roman" w:cs="Times New Roman"/>
        </w:rPr>
        <w:t xml:space="preserve">are observed </w:t>
      </w:r>
      <w:r w:rsidR="00E00A48">
        <w:rPr>
          <w:rFonts w:ascii="Times New Roman" w:hAnsi="Times New Roman" w:cs="Times New Roman"/>
        </w:rPr>
        <w:t xml:space="preserve">(Fig. </w:t>
      </w:r>
      <w:r w:rsidR="00AF3676">
        <w:rPr>
          <w:rFonts w:ascii="Times New Roman" w:hAnsi="Times New Roman" w:cs="Times New Roman"/>
        </w:rPr>
        <w:t>6, B)</w:t>
      </w:r>
      <w:r>
        <w:rPr>
          <w:rFonts w:ascii="Times New Roman" w:hAnsi="Times New Roman" w:cs="Times New Roman"/>
        </w:rPr>
        <w:t xml:space="preserve">. </w:t>
      </w:r>
      <w:r w:rsidR="00CC62AA">
        <w:rPr>
          <w:rFonts w:ascii="Times New Roman" w:hAnsi="Times New Roman" w:cs="Times New Roman"/>
        </w:rPr>
        <w:t>However</w:t>
      </w:r>
      <w:r w:rsidR="004B786D">
        <w:rPr>
          <w:rFonts w:ascii="Times New Roman" w:hAnsi="Times New Roman" w:cs="Times New Roman"/>
        </w:rPr>
        <w:t>,</w:t>
      </w:r>
      <w:r w:rsidR="00CC62AA">
        <w:rPr>
          <w:rFonts w:ascii="Times New Roman" w:hAnsi="Times New Roman" w:cs="Times New Roman"/>
        </w:rPr>
        <w:t xml:space="preserve"> </w:t>
      </w:r>
      <w:r w:rsidR="00493516">
        <w:rPr>
          <w:rFonts w:ascii="Times New Roman" w:hAnsi="Times New Roman" w:cs="Times New Roman"/>
        </w:rPr>
        <w:t xml:space="preserve">proximal to the Frank Creek delta </w:t>
      </w:r>
      <w:r w:rsidR="001841F6">
        <w:rPr>
          <w:rFonts w:ascii="Times New Roman" w:hAnsi="Times New Roman" w:cs="Times New Roman"/>
        </w:rPr>
        <w:t>an increase in coarser grained sediments is observed and as a result these cores did not exhibit regular laminae structures</w:t>
      </w:r>
      <w:r w:rsidR="005A191C">
        <w:rPr>
          <w:rFonts w:ascii="Times New Roman" w:hAnsi="Times New Roman" w:cs="Times New Roman"/>
        </w:rPr>
        <w:t xml:space="preserve"> </w:t>
      </w:r>
      <w:r w:rsidR="00AF3676">
        <w:rPr>
          <w:rFonts w:ascii="Times New Roman" w:hAnsi="Times New Roman" w:cs="Times New Roman"/>
        </w:rPr>
        <w:t>(Fig. 5)</w:t>
      </w:r>
      <w:r w:rsidR="001841F6">
        <w:rPr>
          <w:rFonts w:ascii="Times New Roman" w:hAnsi="Times New Roman" w:cs="Times New Roman"/>
        </w:rPr>
        <w:t xml:space="preserve">. </w:t>
      </w:r>
      <w:r w:rsidR="004B786D">
        <w:rPr>
          <w:rFonts w:ascii="Times New Roman" w:hAnsi="Times New Roman" w:cs="Times New Roman"/>
        </w:rPr>
        <w:t>In the Keithley Creek basin</w:t>
      </w:r>
      <w:r w:rsidR="00C21D7A">
        <w:rPr>
          <w:rFonts w:ascii="Times New Roman" w:hAnsi="Times New Roman" w:cs="Times New Roman"/>
        </w:rPr>
        <w:t xml:space="preserve"> the laminae structures are very distinct and </w:t>
      </w:r>
      <w:r w:rsidR="00AF3676">
        <w:rPr>
          <w:rFonts w:ascii="Times New Roman" w:hAnsi="Times New Roman" w:cs="Times New Roman"/>
        </w:rPr>
        <w:t xml:space="preserve">are larger in size than those observed in the main Cariboo River basin (Fig. </w:t>
      </w:r>
      <w:r w:rsidR="003F7900">
        <w:rPr>
          <w:rFonts w:ascii="Times New Roman" w:hAnsi="Times New Roman" w:cs="Times New Roman"/>
        </w:rPr>
        <w:t xml:space="preserve">6, C). </w:t>
      </w:r>
    </w:p>
    <w:p w:rsidR="00553203" w:rsidP="00650383" w:rsidRDefault="001B5E5C" w14:paraId="6D8BADC4" w14:textId="6D97B1F0">
      <w:pPr>
        <w:ind w:firstLine="720"/>
        <w:rPr>
          <w:rFonts w:ascii="Times New Roman" w:hAnsi="Times New Roman" w:cs="Times New Roman"/>
        </w:rPr>
      </w:pPr>
      <w:r>
        <w:rPr>
          <w:rFonts w:ascii="Times New Roman" w:hAnsi="Times New Roman" w:cs="Times New Roman"/>
        </w:rPr>
        <w:lastRenderedPageBreak/>
        <w:t xml:space="preserve">Statistics calculated on the </w:t>
      </w:r>
      <w:r w:rsidR="00920EC6">
        <w:rPr>
          <w:rFonts w:ascii="Times New Roman" w:hAnsi="Times New Roman" w:cs="Times New Roman"/>
        </w:rPr>
        <w:t>thickness of</w:t>
      </w:r>
      <w:r w:rsidR="00650383">
        <w:rPr>
          <w:rFonts w:ascii="Times New Roman" w:hAnsi="Times New Roman" w:cs="Times New Roman"/>
        </w:rPr>
        <w:t xml:space="preserve"> sediment</w:t>
      </w:r>
      <w:r>
        <w:rPr>
          <w:rFonts w:ascii="Times New Roman" w:hAnsi="Times New Roman" w:cs="Times New Roman"/>
        </w:rPr>
        <w:t xml:space="preserve"> </w:t>
      </w:r>
      <w:r w:rsidR="00794CE4">
        <w:rPr>
          <w:rFonts w:ascii="Times New Roman" w:hAnsi="Times New Roman" w:cs="Times New Roman"/>
        </w:rPr>
        <w:t xml:space="preserve">laminae demonstrate a gradual decreasing trend with distance from the Cariboo River delta (Fig. 7). </w:t>
      </w:r>
      <w:r w:rsidR="00FB6D59">
        <w:rPr>
          <w:rFonts w:ascii="Times New Roman" w:hAnsi="Times New Roman" w:cs="Times New Roman"/>
        </w:rPr>
        <w:t xml:space="preserve">Maximum varve thickness has an average of </w:t>
      </w:r>
      <w:r w:rsidR="00CD07D3">
        <w:rPr>
          <w:rFonts w:ascii="Times New Roman" w:hAnsi="Times New Roman" w:cs="Times New Roman"/>
        </w:rPr>
        <w:t>4.7 mm (</w:t>
      </w:r>
      <w:r w:rsidR="00CD07D3">
        <w:rPr>
          <w:rFonts w:ascii="Times New Roman" w:hAnsi="Times New Roman" w:cs="Times New Roman"/>
          <w:i/>
          <w:iCs/>
        </w:rPr>
        <w:t xml:space="preserve">n </w:t>
      </w:r>
      <w:r w:rsidRPr="000A5736" w:rsidR="00CD07D3">
        <w:rPr>
          <w:rFonts w:ascii="Times New Roman" w:hAnsi="Times New Roman" w:cs="Times New Roman"/>
        </w:rPr>
        <w:t xml:space="preserve">= </w:t>
      </w:r>
      <w:r w:rsidR="00CD07D3">
        <w:rPr>
          <w:rFonts w:ascii="Times New Roman" w:hAnsi="Times New Roman" w:cs="Times New Roman"/>
        </w:rPr>
        <w:t>6)</w:t>
      </w:r>
      <w:r w:rsidR="0045124F">
        <w:rPr>
          <w:rFonts w:ascii="Times New Roman" w:hAnsi="Times New Roman" w:cs="Times New Roman"/>
        </w:rPr>
        <w:t xml:space="preserve"> in</w:t>
      </w:r>
      <w:r w:rsidR="00CD07D3">
        <w:rPr>
          <w:rFonts w:ascii="Times New Roman" w:hAnsi="Times New Roman" w:cs="Times New Roman"/>
        </w:rPr>
        <w:t xml:space="preserve"> the Cariboo River basin </w:t>
      </w:r>
      <w:r w:rsidR="0045124F">
        <w:rPr>
          <w:rFonts w:ascii="Times New Roman" w:hAnsi="Times New Roman" w:cs="Times New Roman"/>
        </w:rPr>
        <w:t xml:space="preserve">and </w:t>
      </w:r>
      <w:r w:rsidR="0045124F">
        <w:rPr>
          <w:rFonts w:ascii="Times New Roman" w:hAnsi="Times New Roman" w:cs="Times New Roman"/>
        </w:rPr>
        <w:t>7.9 mm (</w:t>
      </w:r>
      <w:r w:rsidR="0045124F">
        <w:rPr>
          <w:rFonts w:ascii="Times New Roman" w:hAnsi="Times New Roman" w:cs="Times New Roman"/>
          <w:i/>
          <w:iCs/>
        </w:rPr>
        <w:t xml:space="preserve">n </w:t>
      </w:r>
      <w:r w:rsidRPr="000A5736" w:rsidR="0045124F">
        <w:rPr>
          <w:rFonts w:ascii="Times New Roman" w:hAnsi="Times New Roman" w:cs="Times New Roman"/>
        </w:rPr>
        <w:t xml:space="preserve">= </w:t>
      </w:r>
      <w:r w:rsidR="0045124F">
        <w:rPr>
          <w:rFonts w:ascii="Times New Roman" w:hAnsi="Times New Roman" w:cs="Times New Roman"/>
        </w:rPr>
        <w:t>3)</w:t>
      </w:r>
      <w:r w:rsidR="0045124F">
        <w:rPr>
          <w:rFonts w:ascii="Times New Roman" w:hAnsi="Times New Roman" w:cs="Times New Roman"/>
        </w:rPr>
        <w:t xml:space="preserve"> in the Keithley Creek basin.</w:t>
      </w:r>
      <w:r w:rsidR="0045124F">
        <w:rPr>
          <w:rFonts w:ascii="Times New Roman" w:hAnsi="Times New Roman" w:cs="Times New Roman"/>
        </w:rPr>
        <w:t xml:space="preserve"> </w:t>
      </w:r>
      <w:r w:rsidR="006E3312">
        <w:rPr>
          <w:rFonts w:ascii="Times New Roman" w:hAnsi="Times New Roman" w:cs="Times New Roman"/>
        </w:rPr>
        <w:t>Maximum v</w:t>
      </w:r>
      <w:r w:rsidR="00666C5E">
        <w:rPr>
          <w:rFonts w:ascii="Times New Roman" w:hAnsi="Times New Roman" w:cs="Times New Roman"/>
        </w:rPr>
        <w:t>arve thickness decreases by 0.</w:t>
      </w:r>
      <w:r w:rsidR="008022FF">
        <w:rPr>
          <w:rFonts w:ascii="Times New Roman" w:hAnsi="Times New Roman" w:cs="Times New Roman"/>
        </w:rPr>
        <w:t xml:space="preserve">62 mm/km in the Cariboo River basin and </w:t>
      </w:r>
      <w:r w:rsidR="007467FA">
        <w:rPr>
          <w:rFonts w:ascii="Times New Roman" w:hAnsi="Times New Roman" w:cs="Times New Roman"/>
        </w:rPr>
        <w:t>by 2.1</w:t>
      </w:r>
      <w:r w:rsidR="006E3312">
        <w:rPr>
          <w:rFonts w:ascii="Times New Roman" w:hAnsi="Times New Roman" w:cs="Times New Roman"/>
        </w:rPr>
        <w:t xml:space="preserve">7 mm/km in the Keithley Creek basin </w:t>
      </w:r>
      <w:r w:rsidR="00220BDC">
        <w:rPr>
          <w:rFonts w:ascii="Times New Roman" w:hAnsi="Times New Roman" w:cs="Times New Roman"/>
        </w:rPr>
        <w:t xml:space="preserve">(Fig. 7). </w:t>
      </w:r>
      <w:r w:rsidRPr="008D6DE8" w:rsidR="008D6DE8">
        <w:rPr>
          <w:rFonts w:ascii="Times New Roman" w:hAnsi="Times New Roman" w:cs="Times New Roman"/>
        </w:rPr>
        <w:t>This decrease in laminae thickness with distance from the delta is likely due to the Cariboo River being the main source of sediment into Cariboo Lake and sediment flux typically declines with distance from the primary sediment source.</w:t>
      </w:r>
      <w:r w:rsidR="00696021">
        <w:rPr>
          <w:rFonts w:ascii="Times New Roman" w:hAnsi="Times New Roman" w:cs="Times New Roman"/>
        </w:rPr>
        <w:t xml:space="preserve"> The decline in thickness is steeper in the Keithley Creek Basin likely due to </w:t>
      </w:r>
      <w:r w:rsidR="00995EE5">
        <w:rPr>
          <w:rFonts w:ascii="Times New Roman" w:hAnsi="Times New Roman" w:cs="Times New Roman"/>
        </w:rPr>
        <w:t xml:space="preserve">additional </w:t>
      </w:r>
      <w:r w:rsidR="007975C9">
        <w:rPr>
          <w:rFonts w:ascii="Times New Roman" w:hAnsi="Times New Roman" w:cs="Times New Roman"/>
        </w:rPr>
        <w:t xml:space="preserve">local </w:t>
      </w:r>
      <w:r w:rsidR="00995EE5">
        <w:rPr>
          <w:rFonts w:ascii="Times New Roman" w:hAnsi="Times New Roman" w:cs="Times New Roman"/>
        </w:rPr>
        <w:t>inputs of</w:t>
      </w:r>
      <w:r w:rsidR="000B4364">
        <w:rPr>
          <w:rFonts w:ascii="Times New Roman" w:hAnsi="Times New Roman" w:cs="Times New Roman"/>
        </w:rPr>
        <w:t xml:space="preserve"> coarser grained</w:t>
      </w:r>
      <w:r w:rsidR="00995EE5">
        <w:rPr>
          <w:rFonts w:ascii="Times New Roman" w:hAnsi="Times New Roman" w:cs="Times New Roman"/>
        </w:rPr>
        <w:t xml:space="preserve"> sediment coming from the Keithley Creek tributary</w:t>
      </w:r>
      <w:r w:rsidR="000B4364">
        <w:rPr>
          <w:rFonts w:ascii="Times New Roman" w:hAnsi="Times New Roman" w:cs="Times New Roman"/>
        </w:rPr>
        <w:t xml:space="preserve"> which are not transported as far as suspended sediments</w:t>
      </w:r>
      <w:bookmarkStart w:name="_GoBack" w:id="107"/>
      <w:bookmarkEnd w:id="107"/>
      <w:r w:rsidR="001C63C9">
        <w:rPr>
          <w:rFonts w:ascii="Times New Roman" w:hAnsi="Times New Roman" w:cs="Times New Roman"/>
        </w:rPr>
        <w:t xml:space="preserve">. </w:t>
      </w:r>
    </w:p>
    <w:p w:rsidR="005D0480" w:rsidP="00553203" w:rsidRDefault="00D46465" w14:paraId="0AE817B0" w14:textId="1F3B8E8B">
      <w:pPr>
        <w:rPr>
          <w:rFonts w:ascii="Times New Roman" w:hAnsi="Times New Roman" w:cs="Times New Roman"/>
        </w:rPr>
      </w:pPr>
      <w:r>
        <w:rPr>
          <w:rFonts w:ascii="Times New Roman" w:hAnsi="Times New Roman" w:cs="Times New Roman"/>
        </w:rPr>
        <w:tab/>
      </w:r>
      <w:r w:rsidR="00E82239">
        <w:rPr>
          <w:rFonts w:ascii="Times New Roman" w:hAnsi="Times New Roman" w:cs="Times New Roman"/>
        </w:rPr>
        <w:t>Within the main Cariboo Lake basin</w:t>
      </w:r>
      <w:r w:rsidR="00DE624F">
        <w:rPr>
          <w:rFonts w:ascii="Times New Roman" w:hAnsi="Times New Roman" w:cs="Times New Roman"/>
        </w:rPr>
        <w:t>,</w:t>
      </w:r>
      <w:r w:rsidR="00E82239">
        <w:rPr>
          <w:rFonts w:ascii="Times New Roman" w:hAnsi="Times New Roman" w:cs="Times New Roman"/>
        </w:rPr>
        <w:t xml:space="preserve"> </w:t>
      </w:r>
      <w:r w:rsidR="00EE2089">
        <w:rPr>
          <w:rFonts w:ascii="Times New Roman" w:hAnsi="Times New Roman" w:cs="Times New Roman"/>
        </w:rPr>
        <w:t>D</w:t>
      </w:r>
      <w:r w:rsidRPr="0049777E" w:rsidR="00EE2089">
        <w:rPr>
          <w:rFonts w:ascii="Times New Roman" w:hAnsi="Times New Roman" w:cs="Times New Roman"/>
          <w:vertAlign w:val="subscript"/>
        </w:rPr>
        <w:t xml:space="preserve">50 </w:t>
      </w:r>
      <w:r w:rsidR="00E82239">
        <w:rPr>
          <w:rFonts w:ascii="Times New Roman" w:hAnsi="Times New Roman" w:cs="Times New Roman"/>
        </w:rPr>
        <w:t xml:space="preserve">grain size </w:t>
      </w:r>
      <w:r w:rsidR="00DE624F">
        <w:rPr>
          <w:rFonts w:ascii="Times New Roman" w:hAnsi="Times New Roman" w:cs="Times New Roman"/>
        </w:rPr>
        <w:t xml:space="preserve">follows a steep decline from 89.9 </w:t>
      </w:r>
      <w:r w:rsidR="00DE624F">
        <w:rPr>
          <w:rFonts w:ascii="TimesNewRomanPSMT" w:hAnsi="TimesNewRomanPSMT" w:cs="TimesNewRomanPSMT"/>
          <w:lang w:val="en-US"/>
        </w:rPr>
        <w:t xml:space="preserve">μm </w:t>
      </w:r>
      <w:r w:rsidR="000F05A8">
        <w:rPr>
          <w:rFonts w:ascii="TimesNewRomanPSMT" w:hAnsi="TimesNewRomanPSMT" w:cs="TimesNewRomanPSMT"/>
          <w:lang w:val="en-US"/>
        </w:rPr>
        <w:t>300 m from the delta to 31.3 μm 550 m from the</w:t>
      </w:r>
      <w:r w:rsidR="00195683">
        <w:rPr>
          <w:rFonts w:ascii="TimesNewRomanPSMT" w:hAnsi="TimesNewRomanPSMT" w:cs="TimesNewRomanPSMT"/>
          <w:lang w:val="en-US"/>
        </w:rPr>
        <w:t xml:space="preserve"> Cariboo River</w:t>
      </w:r>
      <w:r w:rsidR="000F05A8">
        <w:rPr>
          <w:rFonts w:ascii="TimesNewRomanPSMT" w:hAnsi="TimesNewRomanPSMT" w:cs="TimesNewRomanPSMT"/>
          <w:lang w:val="en-US"/>
        </w:rPr>
        <w:t xml:space="preserve"> delta</w:t>
      </w:r>
      <w:r w:rsidR="00F54F8E">
        <w:rPr>
          <w:rFonts w:ascii="TimesNewRomanPSMT" w:hAnsi="TimesNewRomanPSMT" w:cs="TimesNewRomanPSMT"/>
          <w:lang w:val="en-US"/>
        </w:rPr>
        <w:t xml:space="preserve"> (Fig. 7)</w:t>
      </w:r>
      <w:r w:rsidR="00E1079F">
        <w:rPr>
          <w:rFonts w:ascii="TimesNewRomanPSMT" w:hAnsi="TimesNewRomanPSMT" w:cs="TimesNewRomanPSMT"/>
          <w:lang w:val="en-US"/>
        </w:rPr>
        <w:t xml:space="preserve">. </w:t>
      </w:r>
      <w:r w:rsidR="00DF2554">
        <w:rPr>
          <w:rFonts w:ascii="Times New Roman" w:hAnsi="Times New Roman" w:cs="Times New Roman"/>
        </w:rPr>
        <w:t>A small increase in D</w:t>
      </w:r>
      <w:r w:rsidR="00487A47">
        <w:rPr>
          <w:rFonts w:ascii="Times New Roman" w:hAnsi="Times New Roman" w:cs="Times New Roman"/>
        </w:rPr>
        <w:t>50</w:t>
      </w:r>
      <w:r w:rsidR="002271AE">
        <w:rPr>
          <w:rFonts w:ascii="Times New Roman" w:hAnsi="Times New Roman" w:cs="Times New Roman"/>
        </w:rPr>
        <w:t xml:space="preserve"> is observed </w:t>
      </w:r>
      <w:r w:rsidR="00754221">
        <w:rPr>
          <w:rFonts w:ascii="Times New Roman" w:hAnsi="Times New Roman" w:cs="Times New Roman"/>
        </w:rPr>
        <w:t>proximal</w:t>
      </w:r>
      <w:r w:rsidR="002271AE">
        <w:rPr>
          <w:rFonts w:ascii="Times New Roman" w:hAnsi="Times New Roman" w:cs="Times New Roman"/>
        </w:rPr>
        <w:t xml:space="preserve"> to the Pine Creek delta </w:t>
      </w:r>
      <w:r w:rsidR="002A16EC">
        <w:rPr>
          <w:rFonts w:ascii="Times New Roman" w:hAnsi="Times New Roman" w:cs="Times New Roman"/>
        </w:rPr>
        <w:t xml:space="preserve">up to </w:t>
      </w:r>
      <w:r w:rsidR="002A16EC">
        <w:rPr>
          <w:rFonts w:ascii="TimesNewRomanPSMT" w:hAnsi="TimesNewRomanPSMT" w:cs="TimesNewRomanPSMT"/>
          <w:lang w:val="en-US"/>
        </w:rPr>
        <w:t>28.2 μm</w:t>
      </w:r>
      <w:r w:rsidR="002A16EC">
        <w:rPr>
          <w:rFonts w:ascii="TimesNewRomanPSMT" w:hAnsi="TimesNewRomanPSMT" w:cs="TimesNewRomanPSMT"/>
          <w:lang w:val="en-US"/>
        </w:rPr>
        <w:t>,</w:t>
      </w:r>
      <w:r w:rsidR="002A16EC">
        <w:rPr>
          <w:rFonts w:ascii="TimesNewRomanPSMT" w:hAnsi="TimesNewRomanPSMT" w:cs="TimesNewRomanPSMT"/>
          <w:lang w:val="en-US"/>
        </w:rPr>
        <w:t xml:space="preserve"> </w:t>
      </w:r>
      <w:r w:rsidR="00754221">
        <w:rPr>
          <w:rFonts w:ascii="TimesNewRomanPSMT" w:hAnsi="TimesNewRomanPSMT" w:cs="TimesNewRomanPSMT"/>
          <w:lang w:val="en-US"/>
        </w:rPr>
        <w:t>1.83</w:t>
      </w:r>
      <w:r w:rsidR="00487A47">
        <w:rPr>
          <w:rFonts w:ascii="TimesNewRomanPSMT" w:hAnsi="TimesNewRomanPSMT" w:cs="TimesNewRomanPSMT"/>
          <w:lang w:val="en-US"/>
        </w:rPr>
        <w:t xml:space="preserve"> km</w:t>
      </w:r>
      <w:r w:rsidR="00754221">
        <w:rPr>
          <w:rFonts w:ascii="TimesNewRomanPSMT" w:hAnsi="TimesNewRomanPSMT" w:cs="TimesNewRomanPSMT"/>
          <w:lang w:val="en-US"/>
        </w:rPr>
        <w:t xml:space="preserve"> from the </w:t>
      </w:r>
      <w:r w:rsidR="00C01E57">
        <w:rPr>
          <w:rFonts w:ascii="TimesNewRomanPSMT" w:hAnsi="TimesNewRomanPSMT" w:cs="TimesNewRomanPSMT"/>
          <w:lang w:val="en-US"/>
        </w:rPr>
        <w:t xml:space="preserve">main </w:t>
      </w:r>
      <w:r w:rsidR="00754221">
        <w:rPr>
          <w:rFonts w:ascii="TimesNewRomanPSMT" w:hAnsi="TimesNewRomanPSMT" w:cs="TimesNewRomanPSMT"/>
          <w:lang w:val="en-US"/>
        </w:rPr>
        <w:t xml:space="preserve">Cariboo </w:t>
      </w:r>
      <w:r w:rsidR="00C01E57">
        <w:rPr>
          <w:rFonts w:ascii="TimesNewRomanPSMT" w:hAnsi="TimesNewRomanPSMT" w:cs="TimesNewRomanPSMT"/>
          <w:lang w:val="en-US"/>
        </w:rPr>
        <w:t>River</w:t>
      </w:r>
      <w:r w:rsidR="00754221">
        <w:rPr>
          <w:rFonts w:ascii="TimesNewRomanPSMT" w:hAnsi="TimesNewRomanPSMT" w:cs="TimesNewRomanPSMT"/>
          <w:lang w:val="en-US"/>
        </w:rPr>
        <w:t xml:space="preserve"> delta</w:t>
      </w:r>
      <w:r w:rsidR="00F54F8E">
        <w:rPr>
          <w:rFonts w:ascii="TimesNewRomanPSMT" w:hAnsi="TimesNewRomanPSMT" w:cs="TimesNewRomanPSMT"/>
          <w:lang w:val="en-US"/>
        </w:rPr>
        <w:t xml:space="preserve"> (Fig. 7)</w:t>
      </w:r>
      <w:r w:rsidR="00754221">
        <w:rPr>
          <w:rFonts w:ascii="TimesNewRomanPSMT" w:hAnsi="TimesNewRomanPSMT" w:cs="TimesNewRomanPSMT"/>
          <w:lang w:val="en-US"/>
        </w:rPr>
        <w:t xml:space="preserve">. </w:t>
      </w:r>
      <w:r w:rsidRPr="00487A47" w:rsidR="00487A47">
        <w:rPr>
          <w:rFonts w:ascii="TimesNewRomanPSMT" w:hAnsi="TimesNewRomanPSMT" w:cs="TimesNewRomanPSMT"/>
          <w:lang w:val="en-US"/>
        </w:rPr>
        <w:t>Further down lake the decline</w:t>
      </w:r>
      <w:r w:rsidR="00487A47">
        <w:rPr>
          <w:rFonts w:ascii="TimesNewRomanPSMT" w:hAnsi="TimesNewRomanPSMT" w:cs="TimesNewRomanPSMT"/>
          <w:lang w:val="en-US"/>
        </w:rPr>
        <w:t xml:space="preserve"> in D50 grain size</w:t>
      </w:r>
      <w:r w:rsidRPr="00487A47" w:rsidR="00487A47">
        <w:rPr>
          <w:rFonts w:ascii="TimesNewRomanPSMT" w:hAnsi="TimesNewRomanPSMT" w:cs="TimesNewRomanPSMT"/>
          <w:lang w:val="en-US"/>
        </w:rPr>
        <w:t xml:space="preserve"> continues more gradually to 7.9 μm 6.4 km from the delta (Fig. 7). </w:t>
      </w:r>
      <w:r w:rsidR="005D0480">
        <w:rPr>
          <w:rFonts w:ascii="TimesNewRomanPSMT" w:hAnsi="TimesNewRomanPSMT" w:cs="TimesNewRomanPSMT"/>
          <w:lang w:val="en-US"/>
        </w:rPr>
        <w:t>Proximal to the Frank Creek delta the D50 grain size</w:t>
      </w:r>
      <w:r w:rsidR="004C2F02">
        <w:rPr>
          <w:rFonts w:ascii="TimesNewRomanPSMT" w:hAnsi="TimesNewRomanPSMT" w:cs="TimesNewRomanPSMT"/>
          <w:lang w:val="en-US"/>
        </w:rPr>
        <w:t xml:space="preserve"> </w:t>
      </w:r>
      <w:r w:rsidR="008B3BCB">
        <w:rPr>
          <w:rFonts w:ascii="TimesNewRomanPSMT" w:hAnsi="TimesNewRomanPSMT" w:cs="TimesNewRomanPSMT"/>
          <w:lang w:val="en-US"/>
        </w:rPr>
        <w:t>nearly</w:t>
      </w:r>
      <w:r w:rsidR="005D0480">
        <w:rPr>
          <w:rFonts w:ascii="TimesNewRomanPSMT" w:hAnsi="TimesNewRomanPSMT" w:cs="TimesNewRomanPSMT"/>
          <w:lang w:val="en-US"/>
        </w:rPr>
        <w:t xml:space="preserve"> doubles in size to </w:t>
      </w:r>
      <w:r w:rsidR="008B3BCB">
        <w:rPr>
          <w:rFonts w:ascii="TimesNewRomanPSMT" w:hAnsi="TimesNewRomanPSMT" w:cs="TimesNewRomanPSMT"/>
          <w:lang w:val="en-US"/>
        </w:rPr>
        <w:t xml:space="preserve">15.1 </w:t>
      </w:r>
      <w:r w:rsidRPr="00487A47" w:rsidR="008B3BCB">
        <w:rPr>
          <w:rFonts w:ascii="TimesNewRomanPSMT" w:hAnsi="TimesNewRomanPSMT" w:cs="TimesNewRomanPSMT"/>
          <w:lang w:val="en-US"/>
        </w:rPr>
        <w:t>μm</w:t>
      </w:r>
      <w:r w:rsidR="00AA4D19">
        <w:rPr>
          <w:rFonts w:ascii="TimesNewRomanPSMT" w:hAnsi="TimesNewRomanPSMT" w:cs="TimesNewRomanPSMT"/>
          <w:lang w:val="en-US"/>
        </w:rPr>
        <w:t xml:space="preserve"> at 7.35 km from the Cariboo River delta</w:t>
      </w:r>
      <w:r w:rsidR="00574FB6">
        <w:rPr>
          <w:rFonts w:ascii="TimesNewRomanPSMT" w:hAnsi="TimesNewRomanPSMT" w:cs="TimesNewRomanPSMT"/>
          <w:lang w:val="en-US"/>
        </w:rPr>
        <w:t xml:space="preserve">. </w:t>
      </w:r>
      <w:r w:rsidR="00874F90">
        <w:rPr>
          <w:rFonts w:ascii="TimesNewRomanPSMT" w:hAnsi="TimesNewRomanPSMT" w:cs="TimesNewRomanPSMT"/>
          <w:lang w:val="en-US"/>
        </w:rPr>
        <w:t>Across</w:t>
      </w:r>
      <w:r w:rsidR="00664C1C">
        <w:rPr>
          <w:rFonts w:ascii="TimesNewRomanPSMT" w:hAnsi="TimesNewRomanPSMT" w:cs="TimesNewRomanPSMT"/>
          <w:lang w:val="en-US"/>
        </w:rPr>
        <w:t xml:space="preserve"> the Keithley Creek basin the D50 grain size has an average of </w:t>
      </w:r>
      <w:r w:rsidR="0035336A">
        <w:rPr>
          <w:rFonts w:ascii="TimesNewRomanPSMT" w:hAnsi="TimesNewRomanPSMT" w:cs="TimesNewRomanPSMT"/>
          <w:lang w:val="en-US"/>
        </w:rPr>
        <w:t xml:space="preserve">15.9 </w:t>
      </w:r>
      <w:r w:rsidRPr="00487A47" w:rsidR="0035336A">
        <w:rPr>
          <w:rFonts w:ascii="TimesNewRomanPSMT" w:hAnsi="TimesNewRomanPSMT" w:cs="TimesNewRomanPSMT"/>
          <w:lang w:val="en-US"/>
        </w:rPr>
        <w:t>μm</w:t>
      </w:r>
      <w:r w:rsidR="00874F90">
        <w:rPr>
          <w:rFonts w:ascii="TimesNewRomanPSMT" w:hAnsi="TimesNewRomanPSMT" w:cs="TimesNewRomanPSMT"/>
          <w:lang w:val="en-US"/>
        </w:rPr>
        <w:t xml:space="preserve"> (</w:t>
      </w:r>
      <w:r w:rsidR="00874F90">
        <w:rPr>
          <w:rFonts w:ascii="Times New Roman" w:hAnsi="Times New Roman" w:cs="Times New Roman"/>
          <w:i/>
          <w:iCs/>
        </w:rPr>
        <w:t xml:space="preserve">n </w:t>
      </w:r>
      <w:r w:rsidRPr="000A5736" w:rsidR="00874F90">
        <w:rPr>
          <w:rFonts w:ascii="Times New Roman" w:hAnsi="Times New Roman" w:cs="Times New Roman"/>
        </w:rPr>
        <w:t xml:space="preserve">= </w:t>
      </w:r>
      <w:r w:rsidR="00874F90">
        <w:rPr>
          <w:rFonts w:ascii="Times New Roman" w:hAnsi="Times New Roman" w:cs="Times New Roman"/>
        </w:rPr>
        <w:t>3)</w:t>
      </w:r>
      <w:r w:rsidR="0001511E">
        <w:rPr>
          <w:rFonts w:ascii="Times New Roman" w:hAnsi="Times New Roman" w:cs="Times New Roman"/>
        </w:rPr>
        <w:t xml:space="preserve">. </w:t>
      </w:r>
    </w:p>
    <w:p w:rsidR="001A1340" w:rsidP="00553203" w:rsidRDefault="001A1340" w14:paraId="3C0EADE3" w14:textId="0B9A479A">
      <w:pPr>
        <w:rPr>
          <w:rFonts w:ascii="TimesNewRomanPSMT" w:hAnsi="TimesNewRomanPSMT" w:cs="TimesNewRomanPSMT"/>
          <w:lang w:val="en-US"/>
        </w:rPr>
      </w:pPr>
      <w:r>
        <w:rPr>
          <w:rFonts w:ascii="Times New Roman" w:hAnsi="Times New Roman" w:cs="Times New Roman"/>
        </w:rPr>
        <w:tab/>
      </w:r>
      <w:r w:rsidR="00A20F28">
        <w:rPr>
          <w:rFonts w:ascii="Times New Roman" w:hAnsi="Times New Roman" w:cs="Times New Roman"/>
        </w:rPr>
        <w:t xml:space="preserve">The </w:t>
      </w:r>
      <w:r w:rsidR="00D77522">
        <w:rPr>
          <w:rFonts w:ascii="Times New Roman" w:hAnsi="Times New Roman" w:cs="Times New Roman"/>
        </w:rPr>
        <w:t>increase in D50 an</w:t>
      </w:r>
    </w:p>
    <w:p w:rsidR="005D0480" w:rsidP="00553203" w:rsidRDefault="005D0480" w14:paraId="090DA53C" w14:textId="77777777">
      <w:pPr>
        <w:rPr>
          <w:rFonts w:ascii="TimesNewRomanPSMT" w:hAnsi="TimesNewRomanPSMT" w:cs="TimesNewRomanPSMT"/>
          <w:lang w:val="en-US"/>
        </w:rPr>
      </w:pPr>
    </w:p>
    <w:p w:rsidR="00D46465" w:rsidP="00553203" w:rsidRDefault="00826E68" w14:paraId="660854D8" w14:textId="3BBE27E7">
      <w:pPr>
        <w:rPr>
          <w:rFonts w:ascii="TimesNewRomanPSMT" w:hAnsi="TimesNewRomanPSMT" w:cs="TimesNewRomanPSMT"/>
          <w:lang w:val="en-US"/>
        </w:rPr>
      </w:pPr>
      <w:r>
        <w:rPr>
          <w:rFonts w:ascii="TimesNewRomanPSMT" w:hAnsi="TimesNewRomanPSMT" w:cs="TimesNewRomanPSMT"/>
          <w:lang w:val="en-US"/>
        </w:rPr>
        <w:t xml:space="preserve">A </w:t>
      </w:r>
      <w:r w:rsidR="00E769CC">
        <w:rPr>
          <w:rFonts w:ascii="TimesNewRomanPSMT" w:hAnsi="TimesNewRomanPSMT" w:cs="TimesNewRomanPSMT"/>
          <w:lang w:val="en-US"/>
        </w:rPr>
        <w:t xml:space="preserve">return to primarily </w:t>
      </w:r>
      <w:r w:rsidR="009C5786">
        <w:rPr>
          <w:rFonts w:ascii="TimesNewRomanPSMT" w:hAnsi="TimesNewRomanPSMT" w:cs="TimesNewRomanPSMT"/>
          <w:lang w:val="en-US"/>
        </w:rPr>
        <w:t xml:space="preserve">silt and clay </w:t>
      </w:r>
      <w:r w:rsidR="001B02B0">
        <w:rPr>
          <w:rFonts w:ascii="TimesNewRomanPSMT" w:hAnsi="TimesNewRomanPSMT" w:cs="TimesNewRomanPSMT"/>
          <w:lang w:val="en-US"/>
        </w:rPr>
        <w:t>grain sizes</w:t>
      </w:r>
      <w:r w:rsidR="00604F90">
        <w:rPr>
          <w:rFonts w:ascii="TimesNewRomanPSMT" w:hAnsi="TimesNewRomanPSMT" w:cs="TimesNewRomanPSMT"/>
          <w:lang w:val="en-US"/>
        </w:rPr>
        <w:t xml:space="preserve"> is observed</w:t>
      </w:r>
      <w:r w:rsidR="002A55BD">
        <w:rPr>
          <w:rFonts w:ascii="TimesNewRomanPSMT" w:hAnsi="TimesNewRomanPSMT" w:cs="TimesNewRomanPSMT"/>
          <w:lang w:val="en-US"/>
        </w:rPr>
        <w:t xml:space="preserve"> with </w:t>
      </w:r>
      <w:r w:rsidR="00134CA8">
        <w:rPr>
          <w:rFonts w:ascii="TimesNewRomanPSMT" w:hAnsi="TimesNewRomanPSMT" w:cs="TimesNewRomanPSMT"/>
          <w:lang w:val="en-US"/>
        </w:rPr>
        <w:t>86.5 % silt</w:t>
      </w:r>
      <w:r w:rsidR="00A22F47">
        <w:rPr>
          <w:rFonts w:ascii="TimesNewRomanPSMT" w:hAnsi="TimesNewRomanPSMT" w:cs="TimesNewRomanPSMT"/>
          <w:lang w:val="en-US"/>
        </w:rPr>
        <w:t>, 12.2 % and 1.3% sand at 3.65 km from the Cariboo River delta.</w:t>
      </w:r>
      <w:r w:rsidR="00F54F8E">
        <w:rPr>
          <w:rFonts w:ascii="TimesNewRomanPSMT" w:hAnsi="TimesNewRomanPSMT" w:cs="TimesNewRomanPSMT"/>
          <w:lang w:val="en-US"/>
        </w:rPr>
        <w:t xml:space="preserve"> (Fig. 7)</w:t>
      </w:r>
      <w:r w:rsidR="00150B60">
        <w:rPr>
          <w:rFonts w:ascii="TimesNewRomanPSMT" w:hAnsi="TimesNewRomanPSMT" w:cs="TimesNewRomanPSMT"/>
          <w:lang w:val="en-US"/>
        </w:rPr>
        <w:t xml:space="preserve">. </w:t>
      </w:r>
    </w:p>
    <w:p w:rsidR="00F54F8E" w:rsidP="00553203" w:rsidRDefault="00F54F8E" w14:paraId="797B57EF" w14:textId="77777777">
      <w:pPr>
        <w:rPr>
          <w:rFonts w:ascii="Times New Roman" w:hAnsi="Times New Roman" w:cs="Times New Roman"/>
        </w:rPr>
      </w:pPr>
    </w:p>
    <w:p w:rsidR="00553203" w:rsidP="00553203" w:rsidRDefault="00553203" w14:paraId="22963243" w14:textId="77777777">
      <w:pPr>
        <w:rPr>
          <w:rFonts w:ascii="Times New Roman" w:hAnsi="Times New Roman" w:cs="Times New Roman"/>
        </w:rPr>
      </w:pPr>
      <w:r>
        <w:rPr>
          <w:rFonts w:ascii="Times New Roman" w:hAnsi="Times New Roman" w:cs="Times New Roman"/>
        </w:rPr>
        <w:t>Lithostratigraphy</w:t>
      </w:r>
    </w:p>
    <w:p w:rsidR="00553203" w:rsidP="00553203" w:rsidRDefault="00553203" w14:paraId="77130A21" w14:textId="77777777">
      <w:pPr>
        <w:rPr>
          <w:rFonts w:ascii="Times New Roman" w:hAnsi="Times New Roman" w:cs="Times New Roman"/>
        </w:rPr>
      </w:pPr>
    </w:p>
    <w:p w:rsidR="00553203" w:rsidP="00553203" w:rsidRDefault="00553203" w14:paraId="3078935E" w14:textId="77777777">
      <w:pPr>
        <w:rPr>
          <w:rFonts w:ascii="Times New Roman" w:hAnsi="Times New Roman" w:cs="Times New Roman"/>
        </w:rPr>
      </w:pPr>
      <w:r>
        <w:rPr>
          <w:rFonts w:ascii="Times New Roman" w:hAnsi="Times New Roman" w:cs="Times New Roman"/>
        </w:rPr>
        <w:t xml:space="preserve">Discussion: </w:t>
      </w:r>
    </w:p>
    <w:p w:rsidR="00553203" w:rsidP="00553203" w:rsidRDefault="00553203" w14:paraId="1CBA4EE6" w14:textId="77777777">
      <w:pPr>
        <w:rPr>
          <w:rFonts w:ascii="Times New Roman" w:hAnsi="Times New Roman" w:cs="Times New Roman"/>
        </w:rPr>
      </w:pPr>
    </w:p>
    <w:p w:rsidR="00553203" w:rsidP="00553203" w:rsidRDefault="00553203" w14:paraId="3271878D" w14:textId="77777777">
      <w:pPr>
        <w:rPr>
          <w:rFonts w:ascii="Times New Roman" w:hAnsi="Times New Roman" w:cs="Times New Roman"/>
        </w:rPr>
      </w:pPr>
      <w:r>
        <w:rPr>
          <w:rFonts w:ascii="Times New Roman" w:hAnsi="Times New Roman" w:cs="Times New Roman"/>
        </w:rPr>
        <w:t xml:space="preserve">Sub-bottom: The generally homacky basement of sediment across cariboo lake indicates the generally undisturbed layering of suspended sediment across the lake bottom. transect b bottom facies not as reflective so doesn’t show up in deepest part of the basin. Bottom part of transect b and others is light in colour which is less reflective and is indicative of clastic-poor sediments which is expected during the warming period of the early Holocene. Evidence of early Holocene warming and glacial retreat is provided by various studies in the south Coast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{"citationItems":[{"id":"ITEM-1","itemData":{"DOI":"10.1016/j.quascirev.2003.12.023","ISBN":"02773791","ISSN":"02773791","abstract":"Terrestrial and lake sediment records from several sites in the southern Coast Mountains, British Columbia, provide evidence for an advance of alpine glaciers during the early Holocene. Silty intervals within organic sediments recovered from two proglacial lakes are bracketed by AMS14C-dated terrestrial macrofossils and Mazama tephra to 8780-6730 and 7940-673014C yr BP [10,150-7510 and 8990-7510 cal yr BP]. Radiocarbon ages ranging from 7720 to 738014C yr BP [8630-8020 cal yr BP] were obtained from detrital wood in recently deglaciated forefields of Sphinx and Sentinel glaciers. These data, together with previously published data from proglacial lakes in the Canadian Rockies, imply that glaciers in western Canada advanced during the early Holocene. The advance coincides with the well-documented 8200-yr cold event identified in climate proxy data sets in the North Atlantic region and elsewhere. © 2003 Elsevier Ltd. All rights reserved.","author":[{"dropping-particle":"","family":"Menounos","given":"B P","non-dropping-particle":"","parse-names":false,"suffix":""},{"dropping-particle":"","family":"Koch","given":"Johannes","non-dropping-particle":"","parse-names":false,"suffix":""},{"dropping-particle":"","family":"Osborn","given":"Gerald D.","non-dropping-particle":"","parse-names":false,"suffix":""},{"dropping-particle":"","family":"Clague","given":"J.J.","non-dropping-particle":"","parse-names":false,"suffix":""},{"dropping-particle":"","family":"Mazzucchi","given":"David","non-dropping-particle":"","parse-names":false,"suffix":""}],"container-title":"Quaternary Science Reviews","id":"ITEM-1","issued":{"date-parts":[["2004"]]},"title":"Early Holocene glacier advance, southern Coast Mountains, British Columbia, Canada","type":"article-journal"},"uris":["http://www.mendeley.com/documents/?uuid=60e6c2fd-044c-3d03-a14e-adb0d8b15eab"]},{"id":"ITEM-2","itemData":{"DOI":"10.1016/j.quascirev.2006.09.003","ISBN":"0277-3791","ISSN":"02773791","abstract":"Evidence from glacier forefields and lakes is used to reconstruct Holocene glacier fluctuations in the Spearhead and Fitzsimmons ranges in southwest British Columbia. Radiocarbon ages on detrital wood and trees killed by advancing ice and changes in sediment delivery to downstream proglacial lakes indicate that glaciers expanded from minimum extents in the early Holocene to their maximum extents about two to three centuries ago during the Little Ice Age. The data indicate that glaciers advanced 8630-8020, 6950-6750, 3580-2990, and probably 4530-4090 cal yr BP, and repeatedly during the past millennium. Little Ice Age moraines dated using dendrochronology and lichenometry date to early in the 18th century and in the 1830s and 1890s. Limitations inherent in lacustrine and terrestrial-based methods of documenting Holocene glacier fluctuations are minimized by using the two records together. © 2006.","author":[{"dropping-particle":"","family":"Osborn","given":"Gerald D.","non-dropping-particle":"","parse-names":false,"suffix":""},{"dropping-particle":"","family":"Menounos","given":"B P","non-dropping-particle":"","parse-names":false,"suffix":""},{"dropping-particle":"","family":"Koch","given":"Johannes","non-dropping-particle":"","parse-names":false,"suffix":""},{"dropping-particle":"","family":"Clague","given":"J.J.","non-dropping-particle":"","parse-names":false,"suffix":""},{"dropping-particle":"","family":"Vallis","given":"Vanessa","non-dropping-particle":"","parse-names":false,"suffix":""}],"container-title":"Quaternary Science Reviews","id":"ITEM-2","issue":"3-4","issued":{"date-parts":[["2007"]]},"page":"479-493","title":"Multi-proxy record of Holocene glacial history of the Spearhead and Fitzsimmons ranges, southern Coast Mountains, British Columbia","type":"article-journal","volume":"26"},"uris":["http://www.mendeley.com/documents/?uuid=e1516e00-d688-4cee-a900-7580405212d1"]},{"id":"ITEM-3","itemData":{"DOI":"10.1177/0959683607082546","ISSN":"0959-6836","abstract":"Holocene glacier fluctuations prior to the `Little Ice Age' in Garibaldi Provincial Park in the British Columbia Coast Mountains were reconstructed from geomorphic mapping and radiocarbon ages on 37 samples of growth-position and detrital wood from glacier forefields. Glaciers in Garibaldi Park were smaller than at present in the early Holocene, although some evidence exists for minor, short-lived advances at this time. The first well-documented advance dates to 7700—7300 14C yr BP. Subsequent advances date to 6400—5100, 4300, 4100—2900 and 1600—1100 14C yr BP. Some glaciers approached their maximum Holocene limits several times during the past 10 000 years. Periods of advance in Garibaldi Park are broadly synchronous with advances elsewhere in the Canadian Cordillera, suggesting a common climatic cause. The Garibaldi Park glacier record is also broadly synchronous with the record of Holocene sunspot numbers, supporting previous research that suggests solar activity may be an important climate forcing mec...","author":[{"dropping-particle":"","family":"Koch","given":"Johannes","non-dropping-particle":"","parse-names":false,"suffix":""},{"dropping-particle":"","family":"Osborn","given":"Gerald D.","non-dropping-particle":"","parse-names":false,"suffix":""},{"dropping-particle":"","family":"Clague","given":"J.J.","non-dropping-particle":"","parse-names":false,"suffix":""}],"container-title":"The Holocene","id":"ITEM-3","issue":"8","issued":{"date-parts":[["2007","12","27"]]},"page":"1069-1078","publisher":"Sage PublicationsSage UK: London, England","title":"Pre-`Little Ice Age' glacier fluctuations in Garibaldi Provincial Park, Coast Mountains, British Columbia, Canada","type":"article-journal","volume":"17"},"uris":["http://www.mendeley.com/documents/?uuid=02210f23-c736-3e1c-a61a-96c7aa3bc0b3"]}],"mendeley":{"formattedCitation":"(Menounos et al., 2004; Osborn, Menounos, Koch, Clague, &amp; Vallis, 2007; Koch, Osborn, &amp; Clague, 2007)","plainTextFormattedCitation":"(Menounos et al., 2004; Osborn, Menounos, Koch, Clague, &amp; Vallis, 2007; Koch, Osborn, &amp; Clague, 2007)","previouslyFormattedCitation":"(Menounos et al., 2004; Osborn, Menounos, Koch, Clague, &amp; Vallis, 2007; Koch, Osborn, &amp; Clague, 2007)"},"properties":{"noteIndex":0},"schema":"https://github.com/citation-style-language/schema/raw/master/csl-citation.json"}</w:instrText>
      </w:r>
      <w:r>
        <w:rPr>
          <w:rFonts w:ascii="Times New Roman" w:hAnsi="Times New Roman" w:cs="Times New Roman"/>
        </w:rPr>
        <w:fldChar w:fldCharType="separate"/>
      </w:r>
      <w:r w:rsidRPr="00104A51">
        <w:rPr>
          <w:rFonts w:ascii="Times New Roman" w:hAnsi="Times New Roman" w:cs="Times New Roman"/>
          <w:noProof/>
        </w:rPr>
        <w:t>(Menounos et al., 2004; Osborn, Menounos, Koch, Clague, &amp; Vallis, 2007; Koch, Osborn, &amp; Clague, 2007)</w:t>
      </w:r>
      <w:r>
        <w:rPr>
          <w:rFonts w:ascii="Times New Roman" w:hAnsi="Times New Roman" w:cs="Times New Roman"/>
        </w:rPr>
        <w:fldChar w:fldCharType="end"/>
      </w:r>
      <w:r>
        <w:rPr>
          <w:rFonts w:ascii="Times New Roman" w:hAnsi="Times New Roman" w:cs="Times New Roman"/>
        </w:rPr>
        <w:t xml:space="preserve"> however some evidence of glacial advance in the Rockies has been found although the legitimacy of these radio carbon dates have been questioned in the Rockies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{"citationItems":[{"id":"ITEM-1","itemData":{"DOI":"10.1016/j.quascirev.2008.10.018","ISBN":"0277-3791","ISSN":"02773791","abstract":"We summarize evidence of the latest Pleistocene and Holocene glacier fluctuations in the Canadian Cordillera. Our review focuses primarily on studies completed after 1988, when the first comprehensive review of such evidence was published. The Cordilleran ice sheet reached its maximum extent about 16 ka and then rapidly decayed. Some lobes of the ice sheet, valley glaciers, and cirque glaciers advanced one or more times between 15 and 11 ka. By 11 ka, or soon thereafter, glacier cover in the Cordillera was no more extensive than at the end of the 20th century. Glaciers were least extensive between 11 and 7 ka. A general expansion of glaciers began as early as 8.4 ka when glaciers overrode forests in the southern Coast Mountains; it culminated with the climactic advances of the Little Ice Age. Holocene glacier expansion was not continuous, but rather was punctuated by advances and retreats on a variety of timescales. Radiocarbon ages of wood collected from glacier forefields reveal six major periods of glacier advance: 8.59-8.18, 7.36-6.45, 4.40-3.97, 3.54-2.77, 1.71-1.30 ka, and the past millennium. Tree-ring and lichenometric dating shows that glaciers began their Little Ice Age advances as early as the 11th century and reached their maximum Holocene positions during the early 18th or mid-19th century. Our data confirm a previously suggested pattern of episodic but successively greater Holocene glacier expansion from the early Holocene to the climactic advances of the Little Ice Age, presumably driven by decreasing summer insolation throughout the Holocene. Proxy climate records indicate that glaciers advanced during the Little Ice Age in response to cold conditions that coincided with times of sunspot minima. Priority research required to further advance our understanding of late Pleistocene and Holocene glaciation in western Canada includes constraining the age of late Pleistocene moraines in northern British Columbia and Yukon Territory, expanding the use of cosmogenic surface exposure dating techniques, using multi-proxy paleoclimate approaches, and directing more of the research effort to the northern Canadian Cordillera. © 2008 Elsevier Ltd. All rights reserved.","author":[{"dropping-particle":"","family":"Menounos","given":"B P","non-dropping-particle":"","parse-names":false,"suffix":""},{"dropping-particle":"","family":"Osborn","given":"Gerald D.","non-dropping-particle":"","parse-names":false,"suffix":""},{"dropping-particle":"","family":"Clague","given":"J.J.","non-dropping-particle":"","parse-names":false,"suffix":""},{"dropping-particle":"","family":"Luckman","given":"B. H.","non-dropping-particle":"","parse-names":false,"suffix":""}],"container-title":"Quaternary Science Reviews","id":"ITEM-1","issue":"21-22","issued":{"date-parts":[["2009"]]},"page":"2049-2074","title":"Latest Pleistocene and Holocene glacier fluctuations in western Canada","type":"article-journal","volume":"28"},"uris":["http://www.mendeley.com/documents/?uuid=82d468b9-0d87-4ad5-ac60-e23ccfd7f718"]}],"mendeley":{"formattedCitation":"(Menounos et al., 2009)","plainTextFormattedCitation":"(Menounos et al., 2009)","previouslyFormattedCitation":"(Menounos et al., 2009)"},"properties":{"noteIndex":0},"schema":"https://github.com/citation-style-language/schema/raw/master/csl-citation.json"}</w:instrText>
      </w:r>
      <w:r>
        <w:rPr>
          <w:rFonts w:ascii="Times New Roman" w:hAnsi="Times New Roman" w:cs="Times New Roman"/>
        </w:rPr>
        <w:fldChar w:fldCharType="separate"/>
      </w:r>
      <w:r w:rsidRPr="00CD32D1">
        <w:rPr>
          <w:rFonts w:ascii="Times New Roman" w:hAnsi="Times New Roman" w:cs="Times New Roman"/>
          <w:noProof/>
        </w:rPr>
        <w:t>(Menounos et al., 2009)</w:t>
      </w:r>
      <w:r>
        <w:rPr>
          <w:rFonts w:ascii="Times New Roman" w:hAnsi="Times New Roman" w:cs="Times New Roman"/>
        </w:rPr>
        <w:fldChar w:fldCharType="end"/>
      </w:r>
      <w:r>
        <w:rPr>
          <w:rFonts w:ascii="Times New Roman" w:hAnsi="Times New Roman" w:cs="Times New Roman"/>
        </w:rPr>
        <w:t xml:space="preserve">. </w:t>
      </w:r>
    </w:p>
    <w:p w:rsidR="00553203" w:rsidP="00553203" w:rsidRDefault="00553203" w14:paraId="4869F654" w14:textId="77777777">
      <w:pPr>
        <w:rPr>
          <w:rFonts w:ascii="Times New Roman" w:hAnsi="Times New Roman" w:cs="Times New Roman"/>
        </w:rPr>
      </w:pPr>
    </w:p>
    <w:p w:rsidR="00553203" w:rsidP="00553203" w:rsidRDefault="00553203" w14:paraId="241BC0A5" w14:textId="1C5996BF">
      <w:pPr>
        <w:rPr>
          <w:rFonts w:ascii="Times New Roman" w:hAnsi="Times New Roman" w:cs="Times New Roman"/>
        </w:rPr>
      </w:pPr>
      <w:r>
        <w:rPr>
          <w:rFonts w:ascii="Times New Roman" w:hAnsi="Times New Roman" w:cs="Times New Roman"/>
        </w:rPr>
        <w:t xml:space="preserve">transect D observes an incrwase in acoustic masks due to proximity to the frank creek delta. This is why there is less penetration on the south slope compared to the centre transect. The proximity to the Frank Creek delta here also ecplains the increase in strength of paralell reflectors due to an increase in strength of turbidity currents from Frank Creek. </w:t>
      </w:r>
    </w:p>
    <w:p w:rsidR="00195683" w:rsidP="00553203" w:rsidRDefault="00195683" w14:paraId="33F8E4F2" w14:textId="1225A07B">
      <w:pPr>
        <w:rPr>
          <w:rFonts w:ascii="Times New Roman" w:hAnsi="Times New Roman" w:cs="Times New Roman"/>
        </w:rPr>
      </w:pPr>
    </w:p>
    <w:p w:rsidR="00195683" w:rsidP="00553203" w:rsidRDefault="00195683" w14:paraId="488A3D10" w14:textId="635EF832">
      <w:pPr>
        <w:rPr>
          <w:rFonts w:ascii="TimesNewRomanPSMT" w:hAnsi="TimesNewRomanPSMT" w:cs="TimesNewRomanPSMT"/>
          <w:lang w:val="en-US"/>
        </w:rPr>
      </w:pPr>
      <w:r w:rsidRPr="00487A47">
        <w:rPr>
          <w:rFonts w:ascii="TimesNewRomanPSMT" w:hAnsi="TimesNewRomanPSMT" w:cs="TimesNewRomanPSMT"/>
          <w:lang w:val="en-US"/>
        </w:rPr>
        <w:t>The small catchment size of Pine Creek along with the grain size record shown here suggest Pine Creek inputs are localized and down-lake sediment supply is dominantly provided from silt and clay grain sediments deposited by suspended sediment transport from the Cariboo River.</w:t>
      </w:r>
    </w:p>
    <w:p w:rsidR="00D73A6D" w:rsidP="00553203" w:rsidRDefault="00D73A6D" w14:paraId="4D647745" w14:textId="717951BB">
      <w:pPr>
        <w:rPr>
          <w:rFonts w:ascii="TimesNewRomanPSMT" w:hAnsi="TimesNewRomanPSMT" w:cs="TimesNewRomanPSMT"/>
          <w:lang w:val="en-US"/>
        </w:rPr>
      </w:pPr>
    </w:p>
    <w:p w:rsidR="00553203" w:rsidP="00206CD9" w:rsidRDefault="00553203" w14:paraId="69837D07" w14:textId="77777777">
      <w:pPr>
        <w:spacing w:line="480" w:lineRule="auto"/>
        <w:ind w:firstLine="720"/>
        <w:rPr>
          <w:rFonts w:ascii="Times New Roman" w:hAnsi="Times New Roman" w:cs="Times New Roman"/>
        </w:rPr>
      </w:pPr>
    </w:p>
    <w:p w:rsidR="007A5699" w:rsidP="007A5699" w:rsidRDefault="007A5699" w14:paraId="1417EB49" w14:textId="77777777">
      <w:pPr>
        <w:spacing w:line="480" w:lineRule="auto"/>
        <w:rPr>
          <w:rFonts w:ascii="Times New Roman" w:hAnsi="Times New Roman" w:cs="Times New Roman"/>
        </w:rPr>
      </w:pPr>
    </w:p>
    <w:p w:rsidR="009F1314" w:rsidP="00206CD9" w:rsidRDefault="009F1314" w14:paraId="5BD65918" w14:textId="77777777">
      <w:pPr>
        <w:spacing w:line="480" w:lineRule="auto"/>
        <w:rPr>
          <w:rFonts w:ascii="Times New Roman" w:hAnsi="Times New Roman" w:cs="Times New Roman"/>
        </w:rPr>
      </w:pPr>
      <w:r>
        <w:rPr>
          <w:rFonts w:ascii="Times New Roman" w:hAnsi="Times New Roman" w:cs="Times New Roman"/>
        </w:rPr>
        <w:br w:type="page"/>
      </w:r>
    </w:p>
    <w:p w:rsidRPr="00B44BFA" w:rsidR="00E77EF2" w:rsidP="009676EB" w:rsidRDefault="00E77EF2" w14:paraId="5BC2F4E1" w14:textId="05A6BB05">
      <w:pPr>
        <w:ind w:firstLine="720"/>
        <w:jc w:val="center"/>
        <w:rPr>
          <w:rFonts w:ascii="Times New Roman" w:hAnsi="Times New Roman" w:cs="Times New Roman"/>
          <w:b/>
          <w:bCs/>
        </w:rPr>
      </w:pPr>
      <w:r w:rsidRPr="00B44BFA">
        <w:rPr>
          <w:rFonts w:ascii="Times New Roman" w:hAnsi="Times New Roman" w:cs="Times New Roman"/>
          <w:b/>
          <w:bCs/>
        </w:rPr>
        <w:lastRenderedPageBreak/>
        <w:t xml:space="preserve">Figures </w:t>
      </w:r>
    </w:p>
    <w:p w:rsidR="00E77EF2" w:rsidP="009676EB" w:rsidRDefault="00E77EF2" w14:paraId="68615C98" w14:textId="7A2A32BE">
      <w:pPr>
        <w:ind w:firstLine="720"/>
        <w:jc w:val="center"/>
        <w:rPr>
          <w:rFonts w:ascii="Times New Roman" w:hAnsi="Times New Roman" w:cs="Times New Roman"/>
        </w:rPr>
      </w:pPr>
    </w:p>
    <w:p w:rsidR="009F1314" w:rsidP="009676EB" w:rsidRDefault="00E77EF2" w14:paraId="186DD7A8" w14:textId="77777777">
      <w:pPr>
        <w:keepNext/>
        <w:ind w:firstLine="720"/>
        <w:jc w:val="center"/>
      </w:pPr>
      <w:r w:rsidRPr="00E77EF2">
        <w:rPr>
          <w:rFonts w:ascii="Times New Roman" w:hAnsi="Times New Roman" w:cs="Times New Roman"/>
          <w:noProof/>
          <w:lang w:eastAsia="en-CA"/>
        </w:rPr>
        <w:drawing>
          <wp:inline distT="0" distB="0" distL="0" distR="0" wp14:anchorId="3CC5031C" wp14:editId="2304A7C8">
            <wp:extent cx="5383988" cy="6967510"/>
            <wp:effectExtent l="0" t="0" r="7620" b="5080"/>
            <wp:docPr id="7" name="Content Placeholder 4">
              <a:extLst xmlns:a="http://schemas.openxmlformats.org/drawingml/2006/main">
                <a:ext uri="{FF2B5EF4-FFF2-40B4-BE49-F238E27FC236}">
                  <a16:creationId xmlns:a16="http://schemas.microsoft.com/office/drawing/2014/main" id="{623CDC59-387F-F140-AA7E-E44674215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4">
                      <a:extLst>
                        <a:ext uri="{FF2B5EF4-FFF2-40B4-BE49-F238E27FC236}">
                          <a16:creationId xmlns:a16="http://schemas.microsoft.com/office/drawing/2014/main" id="{623CDC59-387F-F140-AA7E-E446742157A9}"/>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35276" cy="7033883"/>
                    </a:xfrm>
                    <a:prstGeom prst="rect">
                      <a:avLst/>
                    </a:prstGeom>
                  </pic:spPr>
                </pic:pic>
              </a:graphicData>
            </a:graphic>
          </wp:inline>
        </w:drawing>
      </w:r>
    </w:p>
    <w:p w:rsidRPr="00EC34CE" w:rsidR="00D10793" w:rsidP="009676EB" w:rsidRDefault="009F1314" w14:paraId="5312D5EB" w14:textId="309B4623">
      <w:pPr>
        <w:pStyle w:val="Caption"/>
        <w:jc w:val="center"/>
        <w:rPr>
          <w:color w:val="auto"/>
        </w:rPr>
      </w:pPr>
      <w:r w:rsidRPr="00EC34CE">
        <w:rPr>
          <w:b/>
          <w:bCs/>
          <w:i w:val="0"/>
          <w:iCs w:val="0"/>
          <w:color w:val="auto"/>
        </w:rPr>
        <w:t>Fig</w:t>
      </w:r>
      <w:r w:rsidRPr="00EC34CE" w:rsidR="006A5C38">
        <w:rPr>
          <w:b/>
          <w:bCs/>
          <w:i w:val="0"/>
          <w:iCs w:val="0"/>
          <w:color w:val="auto"/>
        </w:rPr>
        <w:t>ure</w:t>
      </w:r>
      <w:r w:rsidRPr="00EC34CE">
        <w:rPr>
          <w:b/>
          <w:bCs/>
          <w:i w:val="0"/>
          <w:iCs w:val="0"/>
          <w:color w:val="auto"/>
        </w:rPr>
        <w:t xml:space="preserve"> </w:t>
      </w:r>
      <w:r w:rsidRPr="00EC34CE" w:rsidR="006B0D41">
        <w:rPr>
          <w:b/>
          <w:bCs/>
          <w:i w:val="0"/>
          <w:iCs w:val="0"/>
          <w:color w:val="auto"/>
        </w:rPr>
        <w:fldChar w:fldCharType="begin"/>
      </w:r>
      <w:r w:rsidRPr="00EC34CE" w:rsidR="006B0D41">
        <w:rPr>
          <w:b/>
          <w:bCs/>
          <w:i w:val="0"/>
          <w:iCs w:val="0"/>
          <w:color w:val="auto"/>
        </w:rPr>
        <w:instrText xml:space="preserve"> SEQ Fig. \* ARABIC </w:instrText>
      </w:r>
      <w:r w:rsidRPr="00EC34CE" w:rsidR="006B0D41">
        <w:rPr>
          <w:b/>
          <w:bCs/>
          <w:i w:val="0"/>
          <w:iCs w:val="0"/>
          <w:color w:val="auto"/>
        </w:rPr>
        <w:fldChar w:fldCharType="separate"/>
      </w:r>
      <w:r w:rsidRPr="00EC34CE" w:rsidR="00AC53CA">
        <w:rPr>
          <w:b/>
          <w:bCs/>
          <w:i w:val="0"/>
          <w:iCs w:val="0"/>
          <w:noProof/>
          <w:color w:val="auto"/>
        </w:rPr>
        <w:t>1</w:t>
      </w:r>
      <w:r w:rsidRPr="00EC34CE" w:rsidR="006B0D41">
        <w:rPr>
          <w:b/>
          <w:bCs/>
          <w:i w:val="0"/>
          <w:iCs w:val="0"/>
          <w:noProof/>
          <w:color w:val="auto"/>
        </w:rPr>
        <w:fldChar w:fldCharType="end"/>
      </w:r>
      <w:r w:rsidRPr="00EC34CE">
        <w:rPr>
          <w:b/>
          <w:bCs/>
          <w:i w:val="0"/>
          <w:iCs w:val="0"/>
          <w:color w:val="auto"/>
        </w:rPr>
        <w:t xml:space="preserve">: </w:t>
      </w:r>
      <w:r w:rsidRPr="00EC34CE">
        <w:rPr>
          <w:i w:val="0"/>
          <w:iCs w:val="0"/>
          <w:color w:val="auto"/>
        </w:rPr>
        <w:t>Cariboo Lake bathymetry. Contour interval is 10 m.</w:t>
      </w:r>
    </w:p>
    <w:p w:rsidR="009F1314" w:rsidP="009676EB" w:rsidRDefault="00050A4C" w14:paraId="278DCEDB" w14:textId="5AF580FB">
      <w:pPr>
        <w:keepNext/>
        <w:jc w:val="center"/>
      </w:pPr>
      <w:commentRangeStart w:id="108"/>
      <w:r>
        <w:rPr>
          <w:noProof/>
          <w:lang w:eastAsia="en-CA"/>
        </w:rPr>
        <w:lastRenderedPageBreak/>
        <w:drawing>
          <wp:inline distT="0" distB="0" distL="0" distR="0" wp14:anchorId="3131BEC4" wp14:editId="0008ADDD">
            <wp:extent cx="5076749" cy="3587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2995" cy="3592308"/>
                    </a:xfrm>
                    <a:prstGeom prst="rect">
                      <a:avLst/>
                    </a:prstGeom>
                    <a:noFill/>
                    <a:ln>
                      <a:noFill/>
                    </a:ln>
                  </pic:spPr>
                </pic:pic>
              </a:graphicData>
            </a:graphic>
          </wp:inline>
        </w:drawing>
      </w:r>
      <w:commentRangeEnd w:id="108"/>
      <w:r w:rsidR="009676EB">
        <w:rPr>
          <w:rStyle w:val="CommentReference"/>
        </w:rPr>
        <w:commentReference w:id="108"/>
      </w:r>
    </w:p>
    <w:p w:rsidR="009676EB" w:rsidP="009676EB" w:rsidRDefault="0094616F" w14:paraId="5ED960E3" w14:textId="77777777">
      <w:pPr>
        <w:pStyle w:val="Caption"/>
        <w:jc w:val="center"/>
        <w:rPr>
          <w:b/>
          <w:bCs/>
          <w:i w:val="0"/>
          <w:iCs w:val="0"/>
          <w:color w:val="auto"/>
        </w:rPr>
      </w:pPr>
      <w:r>
        <w:rPr>
          <w:b/>
          <w:bCs/>
          <w:i w:val="0"/>
          <w:iCs w:val="0"/>
          <w:noProof/>
          <w:color w:val="auto"/>
        </w:rPr>
        <w:drawing>
          <wp:inline distT="0" distB="0" distL="0" distR="0" wp14:anchorId="6F5E529D" wp14:editId="04FFCDB6">
            <wp:extent cx="4968763" cy="3518611"/>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1610" cy="3520627"/>
                    </a:xfrm>
                    <a:prstGeom prst="rect">
                      <a:avLst/>
                    </a:prstGeom>
                    <a:noFill/>
                    <a:ln>
                      <a:noFill/>
                    </a:ln>
                  </pic:spPr>
                </pic:pic>
              </a:graphicData>
            </a:graphic>
          </wp:inline>
        </w:drawing>
      </w:r>
    </w:p>
    <w:p w:rsidRPr="009676EB" w:rsidR="00E77EF2" w:rsidP="009676EB" w:rsidRDefault="00EC34CE" w14:paraId="752F8F31" w14:textId="41E317C7">
      <w:pPr>
        <w:pStyle w:val="Caption"/>
        <w:jc w:val="center"/>
        <w:rPr>
          <w:b/>
          <w:bCs/>
          <w:i w:val="0"/>
          <w:iCs w:val="0"/>
          <w:color w:val="auto"/>
        </w:rPr>
      </w:pPr>
      <w:r w:rsidRPr="00EC34CE">
        <w:rPr>
          <w:b/>
          <w:bCs/>
          <w:i w:val="0"/>
          <w:iCs w:val="0"/>
          <w:color w:val="auto"/>
        </w:rPr>
        <w:t>Figure 2</w:t>
      </w:r>
      <w:r w:rsidRPr="00EC34CE" w:rsidR="009F1314">
        <w:rPr>
          <w:i w:val="0"/>
          <w:iCs w:val="0"/>
          <w:color w:val="auto"/>
        </w:rPr>
        <w:t>: Cariboo Lake sub-bottom acoustic transects</w:t>
      </w:r>
      <w:r w:rsidRPr="00EC34CE" w:rsidR="009F1314">
        <w:rPr>
          <w:i w:val="0"/>
          <w:iCs w:val="0"/>
          <w:noProof/>
          <w:color w:val="auto"/>
        </w:rPr>
        <w:t xml:space="preserve"> </w:t>
      </w:r>
      <w:r w:rsidRPr="00EC34CE" w:rsidR="00050A4C">
        <w:rPr>
          <w:i w:val="0"/>
          <w:iCs w:val="0"/>
          <w:noProof/>
          <w:color w:val="auto"/>
        </w:rPr>
        <w:t>with six selected transects labelled and shown as bold black lines</w:t>
      </w:r>
      <w:r w:rsidRPr="00EC34CE" w:rsidR="00BE3220">
        <w:rPr>
          <w:i w:val="0"/>
          <w:iCs w:val="0"/>
          <w:noProof/>
          <w:color w:val="auto"/>
        </w:rPr>
        <w:t>. Note: inflow to Cariboo Lake is from the northeast end and exits to the southwest.</w:t>
      </w:r>
    </w:p>
    <w:p w:rsidR="00554AC9" w:rsidP="00554AC9" w:rsidRDefault="002344DA" w14:paraId="56EA4F6B" w14:textId="77777777">
      <w:pPr>
        <w:keepNext w:val="1"/>
        <w:jc w:val="center"/>
      </w:pPr>
      <w:r w:rsidR="002344DA">
        <w:drawing>
          <wp:inline wp14:editId="09E3B1D8" wp14:anchorId="53AB9545">
            <wp:extent cx="7655636" cy="5528078"/>
            <wp:effectExtent l="0" t="2858"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da723f9b288740ef">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7655636" cy="5528078"/>
                    </a:xfrm>
                    <a:prstGeom prst="rect">
                      <a:avLst/>
                    </a:prstGeom>
                  </pic:spPr>
                </pic:pic>
              </a:graphicData>
            </a:graphic>
          </wp:inline>
        </w:drawing>
      </w:r>
    </w:p>
    <w:p w:rsidR="001E3DFE" w:rsidP="00507E4D" w:rsidRDefault="00EC34CE" w14:paraId="7095605B" w14:textId="450FC706">
      <w:pPr>
        <w:pStyle w:val="Caption"/>
        <w:jc w:val="center"/>
      </w:pPr>
      <w:r w:rsidRPr="00EC34CE">
        <w:rPr>
          <w:b/>
          <w:bCs/>
          <w:i w:val="0"/>
          <w:iCs w:val="0"/>
          <w:color w:val="auto"/>
        </w:rPr>
        <w:t xml:space="preserve">Figure 3: </w:t>
      </w:r>
      <w:r>
        <w:rPr>
          <w:i w:val="0"/>
          <w:iCs w:val="0"/>
          <w:color w:val="auto"/>
        </w:rPr>
        <w:t>Panel of six selected sub-bottom acoustic transects A</w:t>
      </w:r>
      <w:r w:rsidR="00434F79">
        <w:rPr>
          <w:i w:val="0"/>
          <w:iCs w:val="0"/>
          <w:color w:val="auto"/>
        </w:rPr>
        <w:t>, B, C, D</w:t>
      </w:r>
      <w:r w:rsidR="00E80C7B">
        <w:rPr>
          <w:i w:val="0"/>
          <w:iCs w:val="0"/>
          <w:color w:val="auto"/>
        </w:rPr>
        <w:t>, E, and F.</w:t>
      </w:r>
      <w:r w:rsidR="00685EE8">
        <w:rPr>
          <w:i w:val="0"/>
          <w:iCs w:val="0"/>
          <w:color w:val="auto"/>
        </w:rPr>
        <w:t xml:space="preserve"> </w:t>
      </w:r>
      <w:r w:rsidR="006A34C2">
        <w:rPr>
          <w:i w:val="0"/>
          <w:iCs w:val="0"/>
          <w:color w:val="auto"/>
        </w:rPr>
        <w:t xml:space="preserve">All transects are looking up-lake, see Fig. 2 for location. </w:t>
      </w:r>
      <w:r w:rsidR="00685EE8">
        <w:rPr>
          <w:i w:val="0"/>
          <w:iCs w:val="0"/>
          <w:color w:val="auto"/>
        </w:rPr>
        <w:t>Transect A</w:t>
      </w:r>
      <w:r w:rsidR="00507E4D">
        <w:rPr>
          <w:i w:val="0"/>
          <w:iCs w:val="0"/>
          <w:color w:val="auto"/>
        </w:rPr>
        <w:t xml:space="preserve"> &amp; B</w:t>
      </w:r>
      <w:r w:rsidR="00685EE8">
        <w:rPr>
          <w:i w:val="0"/>
          <w:iCs w:val="0"/>
          <w:color w:val="auto"/>
        </w:rPr>
        <w:t xml:space="preserve">: </w:t>
      </w:r>
      <w:r w:rsidRPr="006A34C2" w:rsidR="006A34C2">
        <w:rPr>
          <w:i w:val="0"/>
          <w:iCs w:val="0"/>
          <w:color w:val="auto"/>
        </w:rPr>
        <w:t>Acoustic echo (multiple) is denoted by (i).</w:t>
      </w:r>
      <w:r w:rsidR="006A34C2">
        <w:rPr>
          <w:i w:val="0"/>
          <w:iCs w:val="0"/>
          <w:color w:val="auto"/>
        </w:rPr>
        <w:t xml:space="preserve"> </w:t>
      </w:r>
      <w:r w:rsidR="00507E4D">
        <w:rPr>
          <w:i w:val="0"/>
          <w:iCs w:val="0"/>
          <w:color w:val="auto"/>
        </w:rPr>
        <w:t xml:space="preserve">Transect C: </w:t>
      </w:r>
      <w:r w:rsidRPr="00507E4D" w:rsidR="00507E4D">
        <w:rPr>
          <w:i w:val="0"/>
          <w:iCs w:val="0"/>
          <w:color w:val="auto"/>
        </w:rPr>
        <w:t>(i) denotes inferred bedrock or late-glacial material. (ii) and (iii) are v-notch scour channels. (A) and (B) are sediment facies.</w:t>
      </w:r>
      <w:r w:rsidR="00507E4D">
        <w:rPr>
          <w:i w:val="0"/>
          <w:iCs w:val="0"/>
          <w:color w:val="auto"/>
        </w:rPr>
        <w:t xml:space="preserve"> Transect D: </w:t>
      </w:r>
      <w:r w:rsidRPr="00507E4D" w:rsidR="00507E4D">
        <w:rPr>
          <w:i w:val="0"/>
          <w:iCs w:val="0"/>
          <w:color w:val="auto"/>
        </w:rPr>
        <w:t>Scour channels are denoted by (i) and (ii). Slumping is observed at (iii).</w:t>
      </w:r>
      <w:r w:rsidRPr="001E3DFE" w:rsidR="00507E4D">
        <w:t xml:space="preserve"> </w:t>
      </w:r>
    </w:p>
    <w:p w:rsidR="00701D24" w:rsidP="00CE78F6" w:rsidRDefault="00CE78F6" w14:paraId="64C8C0CC" w14:textId="7F2F8EB6">
      <w:pPr>
        <w:keepNext/>
        <w:jc w:val="center"/>
      </w:pPr>
      <w:r>
        <w:rPr>
          <w:noProof/>
        </w:rPr>
        <w:lastRenderedPageBreak/>
        <w:drawing>
          <wp:inline distT="0" distB="0" distL="0" distR="0" wp14:anchorId="5E82E83B" wp14:editId="778D8FB7">
            <wp:extent cx="5943600" cy="4104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4640"/>
                    </a:xfrm>
                    <a:prstGeom prst="rect">
                      <a:avLst/>
                    </a:prstGeom>
                  </pic:spPr>
                </pic:pic>
              </a:graphicData>
            </a:graphic>
          </wp:inline>
        </w:drawing>
      </w:r>
    </w:p>
    <w:p w:rsidR="00701D24" w:rsidP="00701D24" w:rsidRDefault="00701D24" w14:paraId="0952FA63" w14:textId="137892DB">
      <w:pPr>
        <w:pStyle w:val="Caption"/>
        <w:jc w:val="center"/>
        <w:rPr>
          <w:i w:val="0"/>
          <w:iCs w:val="0"/>
          <w:color w:val="auto"/>
        </w:rPr>
      </w:pPr>
      <w:r w:rsidRPr="00CE78F6">
        <w:rPr>
          <w:b/>
          <w:bCs/>
          <w:i w:val="0"/>
          <w:iCs w:val="0"/>
          <w:color w:val="auto"/>
        </w:rPr>
        <w:t>Figure 4:</w:t>
      </w:r>
      <w:r w:rsidRPr="00CE78F6" w:rsidR="00BA5FC9">
        <w:rPr>
          <w:b/>
          <w:bCs/>
          <w:i w:val="0"/>
          <w:iCs w:val="0"/>
          <w:color w:val="auto"/>
        </w:rPr>
        <w:t xml:space="preserve"> </w:t>
      </w:r>
      <w:r w:rsidRPr="005A79CE" w:rsidR="005A79CE">
        <w:rPr>
          <w:i w:val="0"/>
          <w:iCs w:val="0"/>
          <w:color w:val="auto"/>
        </w:rPr>
        <w:t xml:space="preserve">Ekman bulk sample </w:t>
      </w:r>
      <w:r w:rsidRPr="00CE78F6" w:rsidR="00BA5FC9">
        <w:rPr>
          <w:i w:val="0"/>
          <w:iCs w:val="0"/>
          <w:color w:val="auto"/>
        </w:rPr>
        <w:t>locations</w:t>
      </w:r>
      <w:r w:rsidRPr="00CE78F6" w:rsidR="000D410B">
        <w:rPr>
          <w:i w:val="0"/>
          <w:iCs w:val="0"/>
          <w:color w:val="auto"/>
        </w:rPr>
        <w:t xml:space="preserve">. Sub-basins denoted by </w:t>
      </w:r>
      <w:r w:rsidRPr="00CE78F6" w:rsidR="00CE78F6">
        <w:rPr>
          <w:i w:val="0"/>
          <w:iCs w:val="0"/>
          <w:color w:val="auto"/>
        </w:rPr>
        <w:t>text boxes.</w:t>
      </w:r>
    </w:p>
    <w:p w:rsidR="00DD3833" w:rsidP="00DD3833" w:rsidRDefault="00DD3833" w14:paraId="46EA4B61" w14:textId="43EAF0CD"/>
    <w:p w:rsidR="00DD3833" w:rsidP="00DD3833" w:rsidRDefault="00DD3833" w14:paraId="2724BB1F" w14:textId="0A279A49">
      <w:r w:rsidRPr="00F924BF">
        <w:rPr>
          <w:noProof/>
        </w:rPr>
        <w:drawing>
          <wp:inline distT="0" distB="0" distL="0" distR="0" wp14:anchorId="6815D319" wp14:editId="73CDCFF7">
            <wp:extent cx="5943600" cy="3162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3-07 at 3.13.18 PM.png"/>
                    <pic:cNvPicPr/>
                  </pic:nvPicPr>
                  <pic:blipFill>
                    <a:blip r:embed="rId13" cstate="email">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Pr="005A79CE" w:rsidR="00E56FE0" w:rsidP="00E56FE0" w:rsidRDefault="00DD3833" w14:paraId="5686E6C8" w14:textId="77777777">
      <w:pPr>
        <w:pStyle w:val="Caption"/>
        <w:jc w:val="center"/>
        <w:rPr>
          <w:i w:val="0"/>
          <w:iCs w:val="0"/>
          <w:color w:val="000000" w:themeColor="text1"/>
        </w:rPr>
      </w:pPr>
      <w:r w:rsidRPr="00CE78F6">
        <w:rPr>
          <w:b/>
          <w:bCs/>
          <w:i w:val="0"/>
          <w:iCs w:val="0"/>
          <w:color w:val="auto"/>
        </w:rPr>
        <w:t xml:space="preserve">Figure </w:t>
      </w:r>
      <w:r>
        <w:rPr>
          <w:b/>
          <w:bCs/>
          <w:i w:val="0"/>
          <w:iCs w:val="0"/>
          <w:color w:val="auto"/>
        </w:rPr>
        <w:t>5</w:t>
      </w:r>
      <w:r w:rsidRPr="00CE78F6">
        <w:rPr>
          <w:b/>
          <w:bCs/>
          <w:i w:val="0"/>
          <w:iCs w:val="0"/>
          <w:color w:val="auto"/>
        </w:rPr>
        <w:t xml:space="preserve">: </w:t>
      </w:r>
      <w:r w:rsidRPr="005A79CE" w:rsidR="00E56FE0">
        <w:rPr>
          <w:i w:val="0"/>
          <w:iCs w:val="0"/>
          <w:color w:val="000000" w:themeColor="text1"/>
        </w:rPr>
        <w:t>Ekman bulk sample percent composition of clay, silt, and sand sized particles versus distance from Cariboo River delta.</w:t>
      </w:r>
    </w:p>
    <w:p w:rsidRPr="00DD3833" w:rsidR="00DD3833" w:rsidP="00E56FE0" w:rsidRDefault="00DD3833" w14:paraId="2C5685BD" w14:textId="10507075">
      <w:pPr>
        <w:pStyle w:val="Caption"/>
        <w:jc w:val="center"/>
      </w:pPr>
    </w:p>
    <w:p w:rsidR="00F37B51" w:rsidP="00F37B51" w:rsidRDefault="001C1CCC" w14:paraId="1F53EF8B" w14:textId="77777777">
      <w:pPr>
        <w:keepNext/>
      </w:pPr>
      <w:r>
        <w:rPr>
          <w:noProof/>
        </w:rPr>
        <w:lastRenderedPageBreak/>
        <w:drawing>
          <wp:inline distT="0" distB="0" distL="0" distR="0" wp14:anchorId="0A524A50" wp14:editId="6036BF06">
            <wp:extent cx="5943600" cy="5840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40095"/>
                    </a:xfrm>
                    <a:prstGeom prst="rect">
                      <a:avLst/>
                    </a:prstGeom>
                  </pic:spPr>
                </pic:pic>
              </a:graphicData>
            </a:graphic>
          </wp:inline>
        </w:drawing>
      </w:r>
    </w:p>
    <w:p w:rsidR="00F37B51" w:rsidP="00F37B51" w:rsidRDefault="00F37B51" w14:paraId="0D47FB1A" w14:textId="7F47EC13">
      <w:pPr>
        <w:pStyle w:val="Caption"/>
        <w:jc w:val="center"/>
        <w:rPr>
          <w:i w:val="0"/>
          <w:iCs w:val="0"/>
          <w:color w:val="auto"/>
        </w:rPr>
      </w:pPr>
      <w:bookmarkStart w:name="_Toc513212249" w:id="109"/>
      <w:r w:rsidRPr="00F37B51">
        <w:rPr>
          <w:b/>
          <w:bCs/>
          <w:i w:val="0"/>
          <w:iCs w:val="0"/>
          <w:color w:val="auto"/>
        </w:rPr>
        <w:t xml:space="preserve">Figure </w:t>
      </w:r>
      <w:r w:rsidR="00AA5DF2">
        <w:rPr>
          <w:b/>
          <w:bCs/>
          <w:i w:val="0"/>
          <w:iCs w:val="0"/>
          <w:color w:val="auto"/>
        </w:rPr>
        <w:t>6</w:t>
      </w:r>
      <w:r w:rsidRPr="00F37B51">
        <w:rPr>
          <w:b/>
          <w:bCs/>
          <w:i w:val="0"/>
          <w:iCs w:val="0"/>
          <w:color w:val="auto"/>
        </w:rPr>
        <w:t>:</w:t>
      </w:r>
      <w:r w:rsidRPr="00F37B51">
        <w:rPr>
          <w:i w:val="0"/>
          <w:iCs w:val="0"/>
          <w:color w:val="auto"/>
        </w:rPr>
        <w:t xml:space="preserve"> </w:t>
      </w:r>
      <w:r>
        <w:rPr>
          <w:i w:val="0"/>
          <w:iCs w:val="0"/>
          <w:color w:val="auto"/>
        </w:rPr>
        <w:t>Selected s</w:t>
      </w:r>
      <w:r w:rsidRPr="00F37B51">
        <w:rPr>
          <w:i w:val="0"/>
          <w:iCs w:val="0"/>
          <w:color w:val="auto"/>
        </w:rPr>
        <w:t>urficial Ekman sediment core photographs. A (E1) is proximal to the Cariboo River delta. B (E13) was retrieved from the second deepest basin in the lake in the Cariboo River basin. C (E18) was retrieved from the Keithley Creek basin.</w:t>
      </w:r>
      <w:bookmarkEnd w:id="109"/>
    </w:p>
    <w:p w:rsidR="005736C0" w:rsidP="005736C0" w:rsidRDefault="005A191C" w14:paraId="766C6E72" w14:textId="286A0D32">
      <w:pPr>
        <w:keepNext/>
      </w:pPr>
      <w:r>
        <w:rPr>
          <w:noProof/>
        </w:rPr>
        <w:lastRenderedPageBreak/>
        <mc:AlternateContent>
          <mc:Choice Requires="wps">
            <w:drawing>
              <wp:anchor distT="0" distB="0" distL="114300" distR="114300" simplePos="0" relativeHeight="251664384" behindDoc="0" locked="0" layoutInCell="1" allowOverlap="1" wp14:anchorId="07890CBC" wp14:editId="678CA75B">
                <wp:simplePos x="0" y="0"/>
                <wp:positionH relativeFrom="column">
                  <wp:posOffset>3951439</wp:posOffset>
                </wp:positionH>
                <wp:positionV relativeFrom="paragraph">
                  <wp:posOffset>107426</wp:posOffset>
                </wp:positionV>
                <wp:extent cx="914400" cy="278295"/>
                <wp:effectExtent l="0" t="0" r="22225" b="26670"/>
                <wp:wrapNone/>
                <wp:docPr id="8" name="Text Box 8"/>
                <wp:cNvGraphicFramePr/>
                <a:graphic xmlns:a="http://schemas.openxmlformats.org/drawingml/2006/main">
                  <a:graphicData uri="http://schemas.microsoft.com/office/word/2010/wordprocessingShape">
                    <wps:wsp>
                      <wps:cNvSpPr txBox="1"/>
                      <wps:spPr>
                        <a:xfrm>
                          <a:off x="0" y="0"/>
                          <a:ext cx="914400" cy="278295"/>
                        </a:xfrm>
                        <a:prstGeom prst="rect">
                          <a:avLst/>
                        </a:prstGeom>
                        <a:solidFill>
                          <a:schemeClr val="lt1"/>
                        </a:solidFill>
                        <a:ln w="6350">
                          <a:solidFill>
                            <a:prstClr val="black"/>
                          </a:solidFill>
                        </a:ln>
                      </wps:spPr>
                      <wps:txbx>
                        <w:txbxContent>
                          <w:p w:rsidR="005A191C" w:rsidP="005A191C" w:rsidRDefault="005A191C" w14:paraId="77656604" w14:textId="386A0DAA">
                            <w:r>
                              <w:t>Keithley Creek</w:t>
                            </w:r>
                            <w:r>
                              <w:t xml:space="preserve"> Basin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FC4F673">
              <v:shapetype id="_x0000_t202" coordsize="21600,21600" o:spt="202" path="m,l,21600r21600,l21600,xe" w14:anchorId="07890CBC">
                <v:stroke joinstyle="miter"/>
                <v:path gradientshapeok="t" o:connecttype="rect"/>
              </v:shapetype>
              <v:shape id="Text Box 8" style="position:absolute;margin-left:311.15pt;margin-top:8.45pt;width:1in;height:21.9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2yTSAIAAJ4EAAAOAAAAZHJzL2Uyb0RvYy54bWysVMFuGjEQvVfqP1i+NwuUJARliSgRVSWU&#10;REqinI3XG1b1eizbsEu/vs/ehZC0p6oXM555+zzzZobrm7bWbKecr8jkfHg24EwZSUVlXnP+/LT8&#10;MuHMB2EKocmonO+V5zezz5+uGztVI9qQLpRjIDF+2ticb0Kw0yzzcqNq4c/IKoNgSa4WAVf3mhVO&#10;NGCvdTYaDC6yhlxhHUnlPby3XZDPEn9ZKhnuy9KrwHTOkVtIp0vnOp7Z7FpMX52wm0r2aYh/yKIW&#10;lcGjR6pbEQTbuuoPqrqSjjyV4UxSnVFZVlKlGlDNcPChmseNsCrVAnG8Pcrk/x+tvNs9OFYVOUej&#10;jKjRoifVBvaNWjaJ6jTWTwF6tICFFm50+eD3cMai29LV8RflMMSh8/6obSSTcF4Nx+MBIhKh0eVk&#10;dHUeWbK3j63z4buimkUj5w6tS4qK3cqHDnqAxLc86apYVlqnSxwXtdCO7QQarUNKEeTvUNqwJucX&#10;X88HifhdLFIfv19rIX/26Z2gwKcNco6SdKVHK7TrttdpTcUeMjnqxsxbuazAuxI+PAiHuUL92JVw&#10;j6PUhGSotzjbkPv1N3/Eo92IctZgTnNusEic6R8GY5BUxViny/j8coQX3GlkfRox23pB0GeInbQy&#10;mREf9MEsHdUvWKh5fBMhYSReznk4mIvQ7Q4WUqr5PIEwyFaElXm0MlLHfkQ1n9oX4WzfzYAxuKPD&#10;PIvph6Z22Pilofk2UFmljkd5O0171bEEaWb6hY1bdnpPqLe/ldlvAAAA//8DAFBLAwQUAAYACAAA&#10;ACEAvCzJT94AAAAJAQAADwAAAGRycy9kb3ducmV2LnhtbEyPTU/DMAyG70j8h8hI3FhKq2WjNJ3Q&#10;BCckxAbSdkwb90M0TtVkW/n3mBMc7efV68fFZnaDOOMUek8a7hcJCKTa255aDZ8fL3drECEasmbw&#10;hBq+McCmvL4qTG79hXZ43sdWcAmF3GjoYhxzKUPdoTNh4UckZo2fnIk8Tq20k7lwuRtkmiRKOtMT&#10;X+jMiNsO66/9yWl42yq/zKp53Ty/v/pd22TyuDxofXszPz2CiDjHvzD86rM6lOxU+RPZIAYNKk0z&#10;jjJQDyA4sFKKFxWTZAWyLOT/D8ofAAAA//8DAFBLAQItABQABgAIAAAAIQC2gziS/gAAAOEBAAAT&#10;AAAAAAAAAAAAAAAAAAAAAABbQ29udGVudF9UeXBlc10ueG1sUEsBAi0AFAAGAAgAAAAhADj9If/W&#10;AAAAlAEAAAsAAAAAAAAAAAAAAAAALwEAAF9yZWxzLy5yZWxzUEsBAi0AFAAGAAgAAAAhAPyjbJNI&#10;AgAAngQAAA4AAAAAAAAAAAAAAAAALgIAAGRycy9lMm9Eb2MueG1sUEsBAi0AFAAGAAgAAAAhALws&#10;yU/eAAAACQEAAA8AAAAAAAAAAAAAAAAAogQAAGRycy9kb3ducmV2LnhtbFBLBQYAAAAABAAEAPMA&#10;AACtBQAAAAA=&#10;">
                <v:textbox>
                  <w:txbxContent>
                    <w:p w:rsidR="005A191C" w:rsidP="005A191C" w:rsidRDefault="005A191C" w14:paraId="04D93BC4" w14:textId="386A0DAA">
                      <w:r>
                        <w:t>Keithley Creek</w:t>
                      </w:r>
                      <w:r>
                        <w:t xml:space="preserve"> Basin</w:t>
                      </w:r>
                    </w:p>
                  </w:txbxContent>
                </v:textbox>
              </v:shape>
            </w:pict>
          </mc:Fallback>
        </mc:AlternateContent>
      </w:r>
      <w:r w:rsidR="00855EF1">
        <w:rPr>
          <w:noProof/>
        </w:rPr>
        <mc:AlternateContent>
          <mc:Choice Requires="wps">
            <w:drawing>
              <wp:anchor distT="0" distB="0" distL="114300" distR="114300" simplePos="0" relativeHeight="251662336" behindDoc="0" locked="0" layoutInCell="1" allowOverlap="1" wp14:anchorId="1DF29114" wp14:editId="6E7A0085">
                <wp:simplePos x="0" y="0"/>
                <wp:positionH relativeFrom="column">
                  <wp:posOffset>1391147</wp:posOffset>
                </wp:positionH>
                <wp:positionV relativeFrom="paragraph">
                  <wp:posOffset>763298</wp:posOffset>
                </wp:positionV>
                <wp:extent cx="914400" cy="278295"/>
                <wp:effectExtent l="0" t="0" r="22225" b="26670"/>
                <wp:wrapNone/>
                <wp:docPr id="6" name="Text Box 6"/>
                <wp:cNvGraphicFramePr/>
                <a:graphic xmlns:a="http://schemas.openxmlformats.org/drawingml/2006/main">
                  <a:graphicData uri="http://schemas.microsoft.com/office/word/2010/wordprocessingShape">
                    <wps:wsp>
                      <wps:cNvSpPr txBox="1"/>
                      <wps:spPr>
                        <a:xfrm>
                          <a:off x="0" y="0"/>
                          <a:ext cx="914400" cy="278295"/>
                        </a:xfrm>
                        <a:prstGeom prst="rect">
                          <a:avLst/>
                        </a:prstGeom>
                        <a:solidFill>
                          <a:schemeClr val="lt1"/>
                        </a:solidFill>
                        <a:ln w="6350">
                          <a:solidFill>
                            <a:prstClr val="black"/>
                          </a:solidFill>
                        </a:ln>
                      </wps:spPr>
                      <wps:txbx>
                        <w:txbxContent>
                          <w:p w:rsidR="00855EF1" w:rsidRDefault="00855EF1" w14:paraId="0F67640E" w14:textId="33B9A279">
                            <w:r>
                              <w:t xml:space="preserve">Cariboo </w:t>
                            </w:r>
                            <w:r w:rsidR="005A191C">
                              <w:t>River Basin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E06EEE6">
              <v:shape id="Text Box 6" style="position:absolute;margin-left:109.55pt;margin-top:60.1pt;width:1in;height:21.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2ESQIAAKUEAAAOAAAAZHJzL2Uyb0RvYy54bWysVE1v2zAMvQ/YfxB0X+1k6VcQp8hadBhQ&#10;tAWSomdFlmNjsihIauzu1+9JTtK022nYRaHI5yfykczsqm812yrnGzIFH53knCkjqWzMpuBPq9sv&#10;F5z5IEwpNBlV8Ffl+dX886dZZ6dqTDXpUjkGEuOnnS14HYKdZpmXtWqFPyGrDIIVuVYEXN0mK53o&#10;wN7qbJznZ1lHrrSOpPIe3pshyOeJv6qUDA9V5VVguuDILaTTpXMdz2w+E9ONE7Zu5C4N8Q9ZtKIx&#10;ePRAdSOCYC+u+YOqbaQjT1U4kdRmVFWNVKkGVDPKP1SzrIVVqRaI4+1BJv//aOX99tGxpiz4GWdG&#10;tGjRSvWBfaOenUV1OuunAC0tYKGHG13e+z2csei+cm38RTkMcej8etA2kkk4L0eTSY6IRGh8fjG+&#10;PI0s2dvH1vnwXVHLolFwh9YlRcX2zocBuofEtzzpprxttE6XOC7qWju2FWi0DilFkL9DacM61Pn1&#10;NE/E72KR+vD9Wgv5c5feEQp82iDnKMlQerRCv+6TgAdZ1lS+Qi1Hw7R5K28b0N8JHx6Fw3hBBqxM&#10;eMBRaUJOtLM4q8n9+ps/4tF1RDnrMK4FN9gnzvQPg2lI4mK602Vyej7GC+44sj6OmJf2miDTCKtp&#10;ZTIjPui9WTlqn7FXi/gmQsJIvFzwsDevw7BC2EupFosEwjxbEe7M0spIHdsSRV31z8LZXVMDpuGe&#10;9mMtph96O2Djl4YWL4GqJjU+qjxouhMfu5BGZ7e3cdmO7wn19u8y/w0AAP//AwBQSwMEFAAGAAgA&#10;AAAhALaB5C3fAAAACwEAAA8AAABkcnMvZG93bnJldi54bWxMj81OwzAQhO9IvIO1SNyonYRGJcSp&#10;UAUnJEQLEhydePMj4nUUu214e5YTHHfm0+xMuV3cKE44h8GThmSlQCA13g7UaXh/e7rZgAjRkDWj&#10;J9TwjQG21eVFaQrrz7TH0yF2gkMoFEZDH+NUSBmaHp0JKz8hsdf62ZnI59xJO5szh7tRpkrl0pmB&#10;+ENvJtz12Hwdjk7Dyy7366xeNu3j67Pfd20mP9cfWl9fLQ/3ICIu8Q+G3/pcHSruVPsj2SBGDWly&#10;lzDKRqpSEExkecZKzUp+q0BWpfy/ofoBAAD//wMAUEsBAi0AFAAGAAgAAAAhALaDOJL+AAAA4QEA&#10;ABMAAAAAAAAAAAAAAAAAAAAAAFtDb250ZW50X1R5cGVzXS54bWxQSwECLQAUAAYACAAAACEAOP0h&#10;/9YAAACUAQAACwAAAAAAAAAAAAAAAAAvAQAAX3JlbHMvLnJlbHNQSwECLQAUAAYACAAAACEA2wGd&#10;hEkCAAClBAAADgAAAAAAAAAAAAAAAAAuAgAAZHJzL2Uyb0RvYy54bWxQSwECLQAUAAYACAAAACEA&#10;toHkLd8AAAALAQAADwAAAAAAAAAAAAAAAACjBAAAZHJzL2Rvd25yZXYueG1sUEsFBgAAAAAEAAQA&#10;8wAAAK8FAAAAAA==&#10;" w14:anchorId="1DF29114">
                <v:textbox>
                  <w:txbxContent>
                    <w:p w:rsidR="00855EF1" w:rsidRDefault="00855EF1" w14:paraId="755C5D9F" w14:textId="33B9A279">
                      <w:r>
                        <w:t xml:space="preserve">Cariboo </w:t>
                      </w:r>
                      <w:r w:rsidR="005A191C">
                        <w:t>River Basin</w:t>
                      </w:r>
                    </w:p>
                  </w:txbxContent>
                </v:textbox>
              </v:shape>
            </w:pict>
          </mc:Fallback>
        </mc:AlternateContent>
      </w:r>
      <w:r w:rsidR="002B56C4">
        <w:rPr>
          <w:noProof/>
        </w:rPr>
        <mc:AlternateContent>
          <mc:Choice Requires="wps">
            <w:drawing>
              <wp:anchor distT="0" distB="0" distL="114300" distR="114300" simplePos="0" relativeHeight="251659264" behindDoc="0" locked="0" layoutInCell="1" allowOverlap="1" wp14:anchorId="1AB86F86" wp14:editId="27DB5C0D">
                <wp:simplePos x="0" y="0"/>
                <wp:positionH relativeFrom="column">
                  <wp:posOffset>1947118</wp:posOffset>
                </wp:positionH>
                <wp:positionV relativeFrom="paragraph">
                  <wp:posOffset>354013</wp:posOffset>
                </wp:positionV>
                <wp:extent cx="268439" cy="1772285"/>
                <wp:effectExtent l="0" t="85408" r="27623" b="27622"/>
                <wp:wrapNone/>
                <wp:docPr id="4" name="Left Brace 4"/>
                <wp:cNvGraphicFramePr/>
                <a:graphic xmlns:a="http://schemas.openxmlformats.org/drawingml/2006/main">
                  <a:graphicData uri="http://schemas.microsoft.com/office/word/2010/wordprocessingShape">
                    <wps:wsp>
                      <wps:cNvSpPr/>
                      <wps:spPr>
                        <a:xfrm rot="5400000">
                          <a:off x="0" y="0"/>
                          <a:ext cx="268439" cy="17722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5820DD">
              <v:shapetype id="_x0000_t87" coordsize="21600,21600" filled="f" o:spt="87" adj="1800,10800" path="m21600,qx10800@0l10800@2qy0@11,10800@3l10800@1qy21600,21600e" w14:anchorId="61947EDE">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4" style="position:absolute;margin-left:153.3pt;margin-top:27.9pt;width:21.15pt;height:139.5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7" adj="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xZwIAACoFAAAOAAAAZHJzL2Uyb0RvYy54bWysVG1P2zAQ/j5p/8Hy95GmC28VKepATJMq&#10;QMDEZ+PYNJLt885u0+7X7+wkBTE0adPywfL53p97LmfnW2vYRmFowdW8PJhwppyEpnXPNf/+cPXp&#10;hLMQhWuEAadqvlOBn88/fjjr/ExNYQWmUcgoiAuzztd8FaOfFUWQK2VFOACvHCk1oBWRRHwuGhQd&#10;RbemmE4mR0UH2HgEqUKg18teyec5vtZKxhutg4rM1Jxqi/nEfD6ls5ifidkzCr9q5VCG+IcqrGgd&#10;Jd2HuhRRsDW2v4WyrUQIoOOBBFuA1q1UuQfqppy86eZ+JbzKvRA4we9hCv8vrLze3CJrm5pXnDlh&#10;aURLpSP7gkIqViV8Oh9mZHbvb3GQAl1Ts1uNliEQqIfVJH0ZAmqKbTPCuz3CahuZpMfp0Un1+ZQz&#10;Sary+Hg6PTlMKYo+VorpMcSvCixLl5obKibXkkOLzTLE3n60I+dUYF9SvsWdUSmScXdKU2uUtsze&#10;mVTqwiDbCKKDkFK5WA75s3Vy060xe8e+oz86DvbJVWXC/Y3z3iNnBhf3zrZ1gO+VHbdjybq3HxHo&#10;+04QPEGzo6nmyRDpg5dXLaG5FCHeCiR+0yPtbLyhQxvoag7DjbMV4M/33pM90Y60nHW0LzUPP9YC&#10;FWfmmyNCnpZVlRYsC9Xh8ZQEfK15eq1xa3sBNIMyV5evyT6a8aoR7COt9iJlJZVwknLXXEYchYvY&#10;7zH9HKRaLLIZLZUXcenuvRynnojysH0U6AdKRSLjNYy7JWZvSNXbpnk4WKwj6DYz7gXXAW9ayEzc&#10;4eeRNv61nK1efnHzXwAAAP//AwBQSwMEFAAGAAgAAAAhAErsaBTiAAAACwEAAA8AAABkcnMvZG93&#10;bnJldi54bWxMj81OwzAQhO9IvIO1SFxQ6zS0aRTiVAjxc+qhpQKOTrwkUeN1FLtp4OlZTnCb0X6a&#10;nck3k+3EiINvHSlYzCMQSJUzLdUKDq9PsxSED5qM7hyhgi/0sCkuL3KdGXemHY77UAsOIZ9pBU0I&#10;fSalrxq02s9dj8S3TzdYHdgOtTSDPnO47WQcRYm0uiX+0OgeHxqsjvuTVbAqx/fHoxmTj7fnm3S7&#10;m8rvFxyUur6a7u9ABJzCHwy/9bk6FNypdCcyXnTs0zRmlMV6yYKJZbK+BVEqiBfJCmSRy/8bih8A&#10;AAD//wMAUEsBAi0AFAAGAAgAAAAhALaDOJL+AAAA4QEAABMAAAAAAAAAAAAAAAAAAAAAAFtDb250&#10;ZW50X1R5cGVzXS54bWxQSwECLQAUAAYACAAAACEAOP0h/9YAAACUAQAACwAAAAAAAAAAAAAAAAAv&#10;AQAAX3JlbHMvLnJlbHNQSwECLQAUAAYACAAAACEA6KZfsWcCAAAqBQAADgAAAAAAAAAAAAAAAAAu&#10;AgAAZHJzL2Uyb0RvYy54bWxQSwECLQAUAAYACAAAACEASuxoFOIAAAALAQAADwAAAAAAAAAAAAAA&#10;AADBBAAAZHJzL2Rvd25yZXYueG1sUEsFBgAAAAAEAAQA8wAAANAFAAAAAA==&#10;">
                <v:stroke joinstyle="miter"/>
              </v:shape>
            </w:pict>
          </mc:Fallback>
        </mc:AlternateContent>
      </w:r>
      <w:r w:rsidR="002B56C4">
        <w:rPr>
          <w:noProof/>
        </w:rPr>
        <mc:AlternateContent>
          <mc:Choice Requires="wps">
            <w:drawing>
              <wp:anchor distT="0" distB="0" distL="114300" distR="114300" simplePos="0" relativeHeight="251661312" behindDoc="0" locked="0" layoutInCell="1" allowOverlap="1" wp14:anchorId="20483064" wp14:editId="0C762FDA">
                <wp:simplePos x="0" y="0"/>
                <wp:positionH relativeFrom="column">
                  <wp:posOffset>4551790</wp:posOffset>
                </wp:positionH>
                <wp:positionV relativeFrom="paragraph">
                  <wp:posOffset>82661</wp:posOffset>
                </wp:positionV>
                <wp:extent cx="225839" cy="789333"/>
                <wp:effectExtent l="3810" t="72390" r="26035" b="26035"/>
                <wp:wrapNone/>
                <wp:docPr id="5" name="Left Brace 5"/>
                <wp:cNvGraphicFramePr/>
                <a:graphic xmlns:a="http://schemas.openxmlformats.org/drawingml/2006/main">
                  <a:graphicData uri="http://schemas.microsoft.com/office/word/2010/wordprocessingShape">
                    <wps:wsp>
                      <wps:cNvSpPr/>
                      <wps:spPr>
                        <a:xfrm rot="5400000">
                          <a:off x="0" y="0"/>
                          <a:ext cx="225839" cy="78933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9BCB2A">
              <v:shape id="Left Brace 5" style="position:absolute;margin-left:358.4pt;margin-top:6.5pt;width:17.8pt;height:62.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7" adj="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zZgIAACkFAAAOAAAAZHJzL2Uyb0RvYy54bWysVNtOGzEQfa/Uf7D8XjbXAlE2KAVRVYoA&#10;ARXPxmuTlWyPO3aySb++Y+9uiCiq1Kr7YHk89zNndn6xs4ZtFYYaXMmHJwPOlJNQ1e6l5N8frz+d&#10;cRaicJUw4FTJ9yrwi8XHD/PGz9QI1mAqhYyCuDBrfMnXMfpZUQS5VlaEE/DKkVIDWhFJxJeiQtFQ&#10;dGuK0WDwuWgAK48gVQj0etUq+SLH11rJeKt1UJGZklNtMZ+Yz+d0Fou5mL2g8OtadmWIf6jCitpR&#10;0kOoKxEF22D9WyhbS4QAOp5IsAVoXUuVe6BuhoM33TyshVe5FwIn+ANM4f+FlTfbO2R1VfIpZ05Y&#10;GtFK6ci+oJCKTRM+jQ8zMnvwd9hJga6p2Z1GyxAI1OlkkL4MATXFdhnh/QFhtYtM0uNoND0bn3Mm&#10;SXV6dj4ej1OGog2VQnoM8asCy9Kl5IZqyaXkyGK7CrG17+3IOdXXVpRvcW9UimTcvdLUGWUdZu/M&#10;KXVpkG0FsUFIqVwcdvmzdXLTtTEHx7ahPzp29slVZb79jfPBI2cGFw/OtnaA75Udd33JurXvEWj7&#10;ThA8Q7WnoebBEOeDl9c1obkSId4JJHrTI61svKVDG2hKDt2NszXgz/fekz2xjrScNbQuJQ8/NgIV&#10;Z+abIz6eDyeTtF9ZmExPRyTgseb5WOM29hJoBsNcXb4m+2j6q0awT7TZy5SVVMJJyl1yGbEXLmO7&#10;xvRvkGq5zGa0U17ElXvwsp96Isrj7kmg7ygViYs30K+WmL0hVWub5uFguYmg68y4V1w7vGkfM3G7&#10;f0da+GM5W73+4Ra/AAAA//8DAFBLAwQUAAYACAAAACEAD2RQl+AAAAAJAQAADwAAAGRycy9kb3du&#10;cmV2LnhtbEyPQU7DMBBF90jcwRokdtShQEJDnIoUIcqGisAB3HgaR8R2sJ02uT3DClaj0Tz9eb9Y&#10;T6ZnR/Shc1bA9SIBhrZxqrOtgM+P56t7YCFKq2TvLAqYMcC6PD8rZK7cyb7jsY4toxAbcilAxzjk&#10;nIdGo5Fh4Qa0dDs4b2Sk1bdceXmicNPzZZKk3MjO0gctB9xobL7q0QgYd996s6vm+tVtD/OTe6n8&#10;W6iEuLyYHh+ARZziHwy/+qQOJTnt3WhVYL2ANFveEirgLqNJQLZKM2B7AaubBHhZ8P8Nyh8AAAD/&#10;/wMAUEsBAi0AFAAGAAgAAAAhALaDOJL+AAAA4QEAABMAAAAAAAAAAAAAAAAAAAAAAFtDb250ZW50&#10;X1R5cGVzXS54bWxQSwECLQAUAAYACAAAACEAOP0h/9YAAACUAQAACwAAAAAAAAAAAAAAAAAvAQAA&#10;X3JlbHMvLnJlbHNQSwECLQAUAAYACAAAACEA+4vlM2YCAAApBQAADgAAAAAAAAAAAAAAAAAuAgAA&#10;ZHJzL2Uyb0RvYy54bWxQSwECLQAUAAYACAAAACEAD2RQl+AAAAAJAQAADwAAAAAAAAAAAAAAAADA&#10;BAAAZHJzL2Rvd25yZXYueG1sUEsFBgAAAAAEAAQA8wAAAM0FAAAAAA==&#10;" w14:anchorId="3F62DDF9">
                <v:stroke joinstyle="miter"/>
              </v:shape>
            </w:pict>
          </mc:Fallback>
        </mc:AlternateContent>
      </w:r>
      <w:r w:rsidR="005736C0">
        <w:rPr>
          <w:noProof/>
        </w:rPr>
        <w:drawing>
          <wp:inline distT="0" distB="0" distL="0" distR="0" wp14:anchorId="166DFA0C" wp14:editId="4B134B40">
            <wp:extent cx="5943600" cy="3351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1530"/>
                    </a:xfrm>
                    <a:prstGeom prst="rect">
                      <a:avLst/>
                    </a:prstGeom>
                  </pic:spPr>
                </pic:pic>
              </a:graphicData>
            </a:graphic>
          </wp:inline>
        </w:drawing>
      </w:r>
    </w:p>
    <w:p w:rsidR="005736C0" w:rsidP="005736C0" w:rsidRDefault="005736C0" w14:paraId="39B24A68" w14:textId="4AFFAD6D">
      <w:pPr>
        <w:pStyle w:val="Caption"/>
        <w:jc w:val="center"/>
        <w:outlineLvl w:val="0"/>
        <w:rPr>
          <w:color w:val="000000" w:themeColor="text1"/>
        </w:rPr>
      </w:pPr>
      <w:r w:rsidRPr="00CE78F6">
        <w:rPr>
          <w:b/>
          <w:bCs/>
          <w:i w:val="0"/>
          <w:iCs w:val="0"/>
          <w:color w:val="auto"/>
        </w:rPr>
        <w:t xml:space="preserve">Figure </w:t>
      </w:r>
      <w:r>
        <w:rPr>
          <w:b/>
          <w:bCs/>
          <w:i w:val="0"/>
          <w:iCs w:val="0"/>
          <w:color w:val="auto"/>
        </w:rPr>
        <w:t>7</w:t>
      </w:r>
      <w:r w:rsidRPr="00CE78F6">
        <w:rPr>
          <w:b/>
          <w:bCs/>
          <w:i w:val="0"/>
          <w:iCs w:val="0"/>
          <w:color w:val="auto"/>
        </w:rPr>
        <w:t xml:space="preserve">: </w:t>
      </w:r>
      <w:r w:rsidRPr="00324F1D" w:rsidR="00324F1D">
        <w:rPr>
          <w:color w:val="000000" w:themeColor="text1"/>
        </w:rPr>
        <w:t>Laminae Statistics calculated on surficial Ekman cores E9-15 and E18-E20.</w:t>
      </w:r>
    </w:p>
    <w:p w:rsidRPr="00A91019" w:rsidR="00A91019" w:rsidP="00A91019" w:rsidRDefault="00A91019" w14:paraId="6622A334" w14:textId="495A4ED9">
      <w:pPr>
        <w:jc w:val="center"/>
      </w:pPr>
      <w:r w:rsidRPr="004D16E9">
        <w:rPr>
          <w:noProof/>
          <w:color w:val="000000" w:themeColor="text1"/>
          <w:lang w:eastAsia="en-CA"/>
        </w:rPr>
        <w:drawing>
          <wp:inline distT="0" distB="0" distL="0" distR="0" wp14:anchorId="288FB858" wp14:editId="2C9FD5D2">
            <wp:extent cx="4732934" cy="41842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kman_grainsize_diameter.png"/>
                    <pic:cNvPicPr/>
                  </pic:nvPicPr>
                  <pic:blipFill>
                    <a:blip r:embed="rId16"/>
                    <a:stretch>
                      <a:fillRect/>
                    </a:stretch>
                  </pic:blipFill>
                  <pic:spPr>
                    <a:xfrm>
                      <a:off x="0" y="0"/>
                      <a:ext cx="4746647" cy="4196422"/>
                    </a:xfrm>
                    <a:prstGeom prst="rect">
                      <a:avLst/>
                    </a:prstGeom>
                  </pic:spPr>
                </pic:pic>
              </a:graphicData>
            </a:graphic>
          </wp:inline>
        </w:drawing>
      </w:r>
    </w:p>
    <w:p w:rsidR="00F54F8E" w:rsidP="00F54F8E" w:rsidRDefault="00A91019" w14:paraId="3751985C" w14:textId="1975DFFB">
      <w:pPr>
        <w:pStyle w:val="Caption"/>
        <w:jc w:val="center"/>
        <w:outlineLvl w:val="0"/>
        <w:rPr>
          <w:color w:val="000000" w:themeColor="text1"/>
        </w:rPr>
      </w:pPr>
      <w:r w:rsidRPr="00CE78F6">
        <w:rPr>
          <w:b/>
          <w:bCs/>
          <w:i w:val="0"/>
          <w:iCs w:val="0"/>
          <w:color w:val="auto"/>
        </w:rPr>
        <w:t xml:space="preserve">Figure </w:t>
      </w:r>
      <w:r w:rsidR="00C13FDA">
        <w:rPr>
          <w:b/>
          <w:bCs/>
          <w:i w:val="0"/>
          <w:iCs w:val="0"/>
          <w:color w:val="auto"/>
        </w:rPr>
        <w:t>8</w:t>
      </w:r>
      <w:r w:rsidRPr="00CE78F6">
        <w:rPr>
          <w:b/>
          <w:bCs/>
          <w:i w:val="0"/>
          <w:iCs w:val="0"/>
          <w:color w:val="auto"/>
        </w:rPr>
        <w:t xml:space="preserve">: </w:t>
      </w:r>
      <w:r w:rsidRPr="004D16E9" w:rsidR="00F54F8E">
        <w:rPr>
          <w:color w:val="000000" w:themeColor="text1"/>
        </w:rPr>
        <w:t>Ekman bulk sample grain size diameter versus distance from the Cariboo River delta. (A) D</w:t>
      </w:r>
      <w:r w:rsidRPr="004D16E9" w:rsidR="00F54F8E">
        <w:rPr>
          <w:color w:val="000000" w:themeColor="text1"/>
          <w:vertAlign w:val="subscript"/>
        </w:rPr>
        <w:t>90</w:t>
      </w:r>
      <w:r w:rsidRPr="004D16E9" w:rsidR="00F54F8E">
        <w:rPr>
          <w:color w:val="000000" w:themeColor="text1"/>
        </w:rPr>
        <w:t>, (B) D</w:t>
      </w:r>
      <w:r w:rsidRPr="004D16E9" w:rsidR="00F54F8E">
        <w:rPr>
          <w:color w:val="000000" w:themeColor="text1"/>
          <w:vertAlign w:val="subscript"/>
        </w:rPr>
        <w:t>50</w:t>
      </w:r>
      <w:r w:rsidRPr="004D16E9" w:rsidR="00F54F8E">
        <w:rPr>
          <w:color w:val="000000" w:themeColor="text1"/>
        </w:rPr>
        <w:t>, (C) D</w:t>
      </w:r>
      <w:r w:rsidRPr="004D16E9" w:rsidR="00F54F8E">
        <w:rPr>
          <w:color w:val="000000" w:themeColor="text1"/>
          <w:vertAlign w:val="subscript"/>
        </w:rPr>
        <w:t>10</w:t>
      </w:r>
      <w:r w:rsidRPr="004D16E9" w:rsidR="00F54F8E">
        <w:rPr>
          <w:color w:val="000000" w:themeColor="text1"/>
        </w:rPr>
        <w:t>.</w:t>
      </w:r>
    </w:p>
    <w:p w:rsidR="00B41F0A" w:rsidP="00B41F0A" w:rsidRDefault="00B41F0A" w14:paraId="57EA4878" w14:textId="4C44E25B"/>
    <w:p w:rsidRPr="00B41F0A" w:rsidR="00B41F0A" w:rsidP="00B41F0A" w:rsidRDefault="00B41F0A" w14:paraId="09AC969A" w14:textId="77777777"/>
    <w:p w:rsidRPr="005A79CE" w:rsidR="00A91019" w:rsidP="00A91019" w:rsidRDefault="00A91019" w14:paraId="73613221" w14:textId="504EC11D">
      <w:pPr>
        <w:pStyle w:val="Caption"/>
        <w:jc w:val="center"/>
        <w:rPr>
          <w:i w:val="0"/>
          <w:iCs w:val="0"/>
          <w:color w:val="000000" w:themeColor="text1"/>
        </w:rPr>
      </w:pPr>
    </w:p>
    <w:p w:rsidR="0049777E" w:rsidP="00A91019" w:rsidRDefault="0049777E" w14:paraId="430A165E" w14:textId="15971E6C">
      <w:pPr>
        <w:jc w:val="center"/>
      </w:pPr>
    </w:p>
    <w:p w:rsidRPr="0049777E" w:rsidR="0049777E" w:rsidP="0049777E" w:rsidRDefault="0049777E" w14:paraId="6176C3EA" w14:textId="77777777"/>
    <w:p w:rsidRPr="001C1CCC" w:rsidR="001C1CCC" w:rsidP="00F37B51" w:rsidRDefault="001C1CCC" w14:paraId="138BE81E" w14:textId="1B3CF9CD">
      <w:pPr>
        <w:pStyle w:val="Caption"/>
      </w:pPr>
    </w:p>
    <w:sectPr w:rsidRPr="001C1CCC" w:rsidR="001C1CCC" w:rsidSect="00E77EF2">
      <w:pgSz w:w="12240" w:h="15840" w:orient="portrait"/>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JD" w:author="Joseph Desloges" w:date="2020-08-07T09:55:00Z" w:id="92">
    <w:p w:rsidR="00DB6267" w:rsidRDefault="00DB6267" w14:paraId="15F6DE7B" w14:textId="64530C6C">
      <w:pPr>
        <w:pStyle w:val="CommentText"/>
      </w:pPr>
      <w:r>
        <w:rPr>
          <w:rStyle w:val="CommentReference"/>
        </w:rPr>
        <w:annotationRef/>
      </w:r>
      <w:r>
        <w:t xml:space="preserve">We need to revise thinking on this based on Esthers results. </w:t>
      </w:r>
    </w:p>
  </w:comment>
  <w:comment w:initials="AC" w:author="Alex" w:date="2020-09-07T15:28:00Z" w:id="108">
    <w:p w:rsidR="00076710" w:rsidRDefault="009676EB" w14:paraId="76EF1E57" w14:textId="77777777">
      <w:pPr>
        <w:pStyle w:val="CommentText"/>
      </w:pPr>
      <w:r>
        <w:rPr>
          <w:rStyle w:val="CommentReference"/>
        </w:rPr>
        <w:annotationRef/>
      </w:r>
      <w:r>
        <w:t xml:space="preserve">Included an option with no bathymetry as well – </w:t>
      </w:r>
      <w:r w:rsidR="00EE7929">
        <w:t xml:space="preserve"> but </w:t>
      </w:r>
      <w:r>
        <w:t xml:space="preserve">I think it </w:t>
      </w:r>
      <w:r w:rsidR="00811996">
        <w:t>is useful</w:t>
      </w:r>
      <w:r w:rsidR="00EE7929">
        <w:t xml:space="preserve"> to keep in this figure</w:t>
      </w:r>
      <w:r w:rsidR="00811996">
        <w:t xml:space="preserve"> for interpretations of the acoustic transects</w:t>
      </w:r>
      <w:r w:rsidR="00076710">
        <w:t xml:space="preserve">. Easier than looking back and forth between figures. </w:t>
      </w:r>
    </w:p>
    <w:p w:rsidR="00076710" w:rsidRDefault="00076710" w14:paraId="25C7A939" w14:textId="77777777">
      <w:pPr>
        <w:pStyle w:val="CommentText"/>
      </w:pPr>
    </w:p>
    <w:p w:rsidR="009676EB" w:rsidRDefault="00076710" w14:paraId="16B0A2B5" w14:textId="1C5BA39B">
      <w:pPr>
        <w:pStyle w:val="CommentText"/>
      </w:pPr>
      <w:r>
        <w:t>Let me know which one you think we should use</w:t>
      </w:r>
      <w:r w:rsidR="00EE7929">
        <w:t xml:space="preserve"> </w:t>
      </w:r>
    </w:p>
    <w:p w:rsidR="00EE7929" w:rsidRDefault="00EE7929" w14:paraId="639359A1" w14:textId="77777777">
      <w:pPr>
        <w:pStyle w:val="CommentText"/>
      </w:pPr>
    </w:p>
    <w:p w:rsidR="00EE7929" w:rsidRDefault="00EE7929" w14:paraId="63183BE2" w14:textId="2E35625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F6DE7B" w15:done="1"/>
  <w15:commentEx w15:paraId="63183B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F6DE7B" w16cid:durableId="22F65BC1"/>
  <w16cid:commentId w16cid:paraId="63183BE2" w16cid:durableId="2300D0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70ED"/>
    <w:multiLevelType w:val="multilevel"/>
    <w:tmpl w:val="67768E98"/>
    <w:styleLink w:val="MScMultiLevelList"/>
    <w:lvl w:ilvl="0">
      <w:start w:val="1"/>
      <w:numFmt w:val="decimal"/>
      <w:lvlText w:val="%1.0"/>
      <w:lvlJc w:val="left"/>
      <w:pPr>
        <w:ind w:left="360" w:hanging="360"/>
      </w:pPr>
      <w:rPr>
        <w:rFonts w:hint="default" w:asciiTheme="minorHAnsi" w:hAnsiTheme="minorHAnsi"/>
        <w:b/>
        <w:i w:val="0"/>
        <w:caps/>
        <w:smallCaps w:val="0"/>
        <w:strike w:val="0"/>
        <w:dstrike w:val="0"/>
        <w:vanish w:val="0"/>
        <w:sz w:val="24"/>
        <w:vertAlign w:val="baseline"/>
      </w:rPr>
    </w:lvl>
    <w:lvl w:ilvl="1">
      <w:start w:val="1"/>
      <w:numFmt w:val="decimal"/>
      <w:lvlText w:val="%1.%2"/>
      <w:lvlJc w:val="left"/>
      <w:pPr>
        <w:ind w:left="2059" w:hanging="357"/>
      </w:pPr>
      <w:rPr>
        <w:rFonts w:hint="default"/>
        <w:b/>
        <w:sz w:val="24"/>
      </w:rPr>
    </w:lvl>
    <w:lvl w:ilvl="2">
      <w:start w:val="1"/>
      <w:numFmt w:val="decimal"/>
      <w:lvlText w:val="%2%1..%3"/>
      <w:lvlJc w:val="left"/>
      <w:pPr>
        <w:ind w:left="357" w:hanging="357"/>
      </w:pPr>
      <w:rPr>
        <w:rFonts w:hint="default"/>
        <w:sz w:val="24"/>
      </w:rPr>
    </w:lvl>
    <w:lvl w:ilvl="3">
      <w:start w:val="1"/>
      <w:numFmt w:val="decimal"/>
      <w:lvlText w:val="%1.%2.%3.%4"/>
      <w:lvlJc w:val="left"/>
      <w:pPr>
        <w:ind w:left="357" w:hanging="357"/>
      </w:pPr>
      <w:rPr>
        <w:rFonts w:hint="default"/>
        <w:sz w:val="24"/>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A8161D0"/>
    <w:multiLevelType w:val="multilevel"/>
    <w:tmpl w:val="4B709BA2"/>
    <w:lvl w:ilvl="0">
      <w:start w:val="1"/>
      <w:numFmt w:val="decimal"/>
      <w:lvlText w:val="%1.0"/>
      <w:lvlJc w:val="left"/>
      <w:pPr>
        <w:ind w:left="432" w:hanging="432"/>
      </w:pPr>
      <w:rPr>
        <w:rFonts w:hint="default"/>
        <w:b/>
        <w:bCs/>
        <w:i w:val="0"/>
        <w:iCs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42EE6A6D"/>
    <w:multiLevelType w:val="multilevel"/>
    <w:tmpl w:val="4F90BBC2"/>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rson w15:author="Joseph Desloges">
    <w15:presenceInfo w15:providerId="None" w15:userId="Joseph Desloges"/>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582"/>
    <w:rsid w:val="000104F5"/>
    <w:rsid w:val="0001189E"/>
    <w:rsid w:val="0001511E"/>
    <w:rsid w:val="00020A4B"/>
    <w:rsid w:val="000240C2"/>
    <w:rsid w:val="00026345"/>
    <w:rsid w:val="0002735C"/>
    <w:rsid w:val="00036513"/>
    <w:rsid w:val="0004258E"/>
    <w:rsid w:val="00043A47"/>
    <w:rsid w:val="0004508B"/>
    <w:rsid w:val="00050A4C"/>
    <w:rsid w:val="00055B41"/>
    <w:rsid w:val="00066A33"/>
    <w:rsid w:val="00071386"/>
    <w:rsid w:val="00076710"/>
    <w:rsid w:val="000930FF"/>
    <w:rsid w:val="00097FA9"/>
    <w:rsid w:val="000A2625"/>
    <w:rsid w:val="000A5736"/>
    <w:rsid w:val="000B02FA"/>
    <w:rsid w:val="000B1F8E"/>
    <w:rsid w:val="000B4364"/>
    <w:rsid w:val="000B4E4C"/>
    <w:rsid w:val="000B6965"/>
    <w:rsid w:val="000C07AD"/>
    <w:rsid w:val="000C7B3C"/>
    <w:rsid w:val="000D3244"/>
    <w:rsid w:val="000D410B"/>
    <w:rsid w:val="000D4F65"/>
    <w:rsid w:val="000D6E69"/>
    <w:rsid w:val="000F05A8"/>
    <w:rsid w:val="000F6F9D"/>
    <w:rsid w:val="00112BFA"/>
    <w:rsid w:val="00121BCF"/>
    <w:rsid w:val="00134CA8"/>
    <w:rsid w:val="00134FD8"/>
    <w:rsid w:val="0014041D"/>
    <w:rsid w:val="0014283A"/>
    <w:rsid w:val="00143313"/>
    <w:rsid w:val="00147668"/>
    <w:rsid w:val="00150B60"/>
    <w:rsid w:val="001519B5"/>
    <w:rsid w:val="0015329E"/>
    <w:rsid w:val="0015604D"/>
    <w:rsid w:val="0016062C"/>
    <w:rsid w:val="001771D5"/>
    <w:rsid w:val="001841F6"/>
    <w:rsid w:val="00186227"/>
    <w:rsid w:val="00195683"/>
    <w:rsid w:val="001970E3"/>
    <w:rsid w:val="001A1340"/>
    <w:rsid w:val="001A6463"/>
    <w:rsid w:val="001A7E8B"/>
    <w:rsid w:val="001B02B0"/>
    <w:rsid w:val="001B5E5C"/>
    <w:rsid w:val="001B64F6"/>
    <w:rsid w:val="001B732F"/>
    <w:rsid w:val="001C1CCC"/>
    <w:rsid w:val="001C3480"/>
    <w:rsid w:val="001C63C9"/>
    <w:rsid w:val="001C63FC"/>
    <w:rsid w:val="001D0C7C"/>
    <w:rsid w:val="001D14BE"/>
    <w:rsid w:val="001D5A7F"/>
    <w:rsid w:val="001E3DFE"/>
    <w:rsid w:val="001E5300"/>
    <w:rsid w:val="001E6F26"/>
    <w:rsid w:val="001E7841"/>
    <w:rsid w:val="001F1C31"/>
    <w:rsid w:val="00206AF0"/>
    <w:rsid w:val="00206CD9"/>
    <w:rsid w:val="0020750F"/>
    <w:rsid w:val="00220841"/>
    <w:rsid w:val="00220BDC"/>
    <w:rsid w:val="0022180A"/>
    <w:rsid w:val="0022605C"/>
    <w:rsid w:val="00226677"/>
    <w:rsid w:val="002271AE"/>
    <w:rsid w:val="0023359C"/>
    <w:rsid w:val="002344DA"/>
    <w:rsid w:val="00235441"/>
    <w:rsid w:val="00236D80"/>
    <w:rsid w:val="00237E2D"/>
    <w:rsid w:val="002401EA"/>
    <w:rsid w:val="00241D25"/>
    <w:rsid w:val="0025355C"/>
    <w:rsid w:val="00257563"/>
    <w:rsid w:val="00262153"/>
    <w:rsid w:val="00265CCE"/>
    <w:rsid w:val="0027076A"/>
    <w:rsid w:val="002745D8"/>
    <w:rsid w:val="00275B1B"/>
    <w:rsid w:val="002924A0"/>
    <w:rsid w:val="002A16EC"/>
    <w:rsid w:val="002A3814"/>
    <w:rsid w:val="002A55BD"/>
    <w:rsid w:val="002A7FFD"/>
    <w:rsid w:val="002B56C4"/>
    <w:rsid w:val="002C668B"/>
    <w:rsid w:val="002D0FCC"/>
    <w:rsid w:val="002D2941"/>
    <w:rsid w:val="00305F3C"/>
    <w:rsid w:val="00307483"/>
    <w:rsid w:val="00320F28"/>
    <w:rsid w:val="00322598"/>
    <w:rsid w:val="00323D81"/>
    <w:rsid w:val="00324F1D"/>
    <w:rsid w:val="003425E7"/>
    <w:rsid w:val="0035336A"/>
    <w:rsid w:val="003552E1"/>
    <w:rsid w:val="00357A31"/>
    <w:rsid w:val="0037763C"/>
    <w:rsid w:val="0038177F"/>
    <w:rsid w:val="00381E47"/>
    <w:rsid w:val="00396117"/>
    <w:rsid w:val="003A0667"/>
    <w:rsid w:val="003A17B4"/>
    <w:rsid w:val="003A4993"/>
    <w:rsid w:val="003A4E2D"/>
    <w:rsid w:val="003A6AF3"/>
    <w:rsid w:val="003B2510"/>
    <w:rsid w:val="003D206A"/>
    <w:rsid w:val="003D6508"/>
    <w:rsid w:val="003D6E7A"/>
    <w:rsid w:val="003E023F"/>
    <w:rsid w:val="003E4FDA"/>
    <w:rsid w:val="003E5D12"/>
    <w:rsid w:val="003E639C"/>
    <w:rsid w:val="003F7900"/>
    <w:rsid w:val="0041222C"/>
    <w:rsid w:val="00416079"/>
    <w:rsid w:val="00416E9B"/>
    <w:rsid w:val="004173F9"/>
    <w:rsid w:val="00434F79"/>
    <w:rsid w:val="00441851"/>
    <w:rsid w:val="00444D0D"/>
    <w:rsid w:val="0045124F"/>
    <w:rsid w:val="00452103"/>
    <w:rsid w:val="00455C64"/>
    <w:rsid w:val="00464961"/>
    <w:rsid w:val="00464D4F"/>
    <w:rsid w:val="004725E2"/>
    <w:rsid w:val="00477D82"/>
    <w:rsid w:val="00487A47"/>
    <w:rsid w:val="00493516"/>
    <w:rsid w:val="0049685A"/>
    <w:rsid w:val="0049777E"/>
    <w:rsid w:val="004A481E"/>
    <w:rsid w:val="004B2E04"/>
    <w:rsid w:val="004B54EB"/>
    <w:rsid w:val="004B786D"/>
    <w:rsid w:val="004C0B81"/>
    <w:rsid w:val="004C2F02"/>
    <w:rsid w:val="004C6F41"/>
    <w:rsid w:val="004C726C"/>
    <w:rsid w:val="004C7928"/>
    <w:rsid w:val="004D2631"/>
    <w:rsid w:val="004D2967"/>
    <w:rsid w:val="004D5259"/>
    <w:rsid w:val="004E6D82"/>
    <w:rsid w:val="004F13E2"/>
    <w:rsid w:val="00503976"/>
    <w:rsid w:val="00507E4D"/>
    <w:rsid w:val="00521EDD"/>
    <w:rsid w:val="0052457C"/>
    <w:rsid w:val="00524ADA"/>
    <w:rsid w:val="00527DA8"/>
    <w:rsid w:val="00535B3F"/>
    <w:rsid w:val="005451CF"/>
    <w:rsid w:val="005501C1"/>
    <w:rsid w:val="00553203"/>
    <w:rsid w:val="00554AC9"/>
    <w:rsid w:val="00555784"/>
    <w:rsid w:val="00561A3A"/>
    <w:rsid w:val="00571921"/>
    <w:rsid w:val="00572C60"/>
    <w:rsid w:val="005736C0"/>
    <w:rsid w:val="00574FB6"/>
    <w:rsid w:val="00575623"/>
    <w:rsid w:val="00586EF6"/>
    <w:rsid w:val="005903AE"/>
    <w:rsid w:val="0059155A"/>
    <w:rsid w:val="005952FD"/>
    <w:rsid w:val="005A191C"/>
    <w:rsid w:val="005A4793"/>
    <w:rsid w:val="005A62AD"/>
    <w:rsid w:val="005A79CE"/>
    <w:rsid w:val="005D0480"/>
    <w:rsid w:val="005D1C64"/>
    <w:rsid w:val="006007E4"/>
    <w:rsid w:val="00600A09"/>
    <w:rsid w:val="00604F90"/>
    <w:rsid w:val="00614DFE"/>
    <w:rsid w:val="00621C9A"/>
    <w:rsid w:val="0062315A"/>
    <w:rsid w:val="00625969"/>
    <w:rsid w:val="00633B24"/>
    <w:rsid w:val="00640B7B"/>
    <w:rsid w:val="006467C8"/>
    <w:rsid w:val="00650383"/>
    <w:rsid w:val="00664C1C"/>
    <w:rsid w:val="00666C5E"/>
    <w:rsid w:val="00681AC6"/>
    <w:rsid w:val="00685936"/>
    <w:rsid w:val="00685EE8"/>
    <w:rsid w:val="00696021"/>
    <w:rsid w:val="00697D90"/>
    <w:rsid w:val="006A078E"/>
    <w:rsid w:val="006A34C2"/>
    <w:rsid w:val="006A3C08"/>
    <w:rsid w:val="006A5C38"/>
    <w:rsid w:val="006B0D41"/>
    <w:rsid w:val="006B10FA"/>
    <w:rsid w:val="006B3414"/>
    <w:rsid w:val="006B6513"/>
    <w:rsid w:val="006B6E05"/>
    <w:rsid w:val="006C44CE"/>
    <w:rsid w:val="006D468E"/>
    <w:rsid w:val="006D618D"/>
    <w:rsid w:val="006E0BA0"/>
    <w:rsid w:val="006E3312"/>
    <w:rsid w:val="00701D24"/>
    <w:rsid w:val="007033C0"/>
    <w:rsid w:val="00710559"/>
    <w:rsid w:val="00712AEA"/>
    <w:rsid w:val="00721561"/>
    <w:rsid w:val="007225A1"/>
    <w:rsid w:val="00725C9E"/>
    <w:rsid w:val="0073065D"/>
    <w:rsid w:val="007467FA"/>
    <w:rsid w:val="00750564"/>
    <w:rsid w:val="0075192A"/>
    <w:rsid w:val="00754221"/>
    <w:rsid w:val="00754977"/>
    <w:rsid w:val="00780BCF"/>
    <w:rsid w:val="00785FAB"/>
    <w:rsid w:val="00792466"/>
    <w:rsid w:val="00794CE4"/>
    <w:rsid w:val="007975C9"/>
    <w:rsid w:val="007A14C0"/>
    <w:rsid w:val="007A5699"/>
    <w:rsid w:val="007A6979"/>
    <w:rsid w:val="007B0A47"/>
    <w:rsid w:val="007B4684"/>
    <w:rsid w:val="007C4DE0"/>
    <w:rsid w:val="007D2810"/>
    <w:rsid w:val="007D327C"/>
    <w:rsid w:val="007D7CA8"/>
    <w:rsid w:val="007E6646"/>
    <w:rsid w:val="007E7037"/>
    <w:rsid w:val="0080097C"/>
    <w:rsid w:val="008022FF"/>
    <w:rsid w:val="00802CA7"/>
    <w:rsid w:val="008039DC"/>
    <w:rsid w:val="00804414"/>
    <w:rsid w:val="00810091"/>
    <w:rsid w:val="00811996"/>
    <w:rsid w:val="0081221B"/>
    <w:rsid w:val="00826E68"/>
    <w:rsid w:val="00846A09"/>
    <w:rsid w:val="00855EF1"/>
    <w:rsid w:val="0086007B"/>
    <w:rsid w:val="00867434"/>
    <w:rsid w:val="00874F90"/>
    <w:rsid w:val="00876A6D"/>
    <w:rsid w:val="00881C55"/>
    <w:rsid w:val="008A6CFF"/>
    <w:rsid w:val="008B3BCB"/>
    <w:rsid w:val="008C1DD7"/>
    <w:rsid w:val="008C2A9D"/>
    <w:rsid w:val="008C4E6D"/>
    <w:rsid w:val="008D26B3"/>
    <w:rsid w:val="008D6DE8"/>
    <w:rsid w:val="00910488"/>
    <w:rsid w:val="00913E61"/>
    <w:rsid w:val="00920EC6"/>
    <w:rsid w:val="00930934"/>
    <w:rsid w:val="0094616F"/>
    <w:rsid w:val="0096103A"/>
    <w:rsid w:val="00964809"/>
    <w:rsid w:val="009676EB"/>
    <w:rsid w:val="00970085"/>
    <w:rsid w:val="00981C27"/>
    <w:rsid w:val="00983577"/>
    <w:rsid w:val="00994453"/>
    <w:rsid w:val="00995EE5"/>
    <w:rsid w:val="009A1AFE"/>
    <w:rsid w:val="009B0264"/>
    <w:rsid w:val="009B32AF"/>
    <w:rsid w:val="009C5786"/>
    <w:rsid w:val="009D3805"/>
    <w:rsid w:val="009E3E04"/>
    <w:rsid w:val="009E4578"/>
    <w:rsid w:val="009E6FC3"/>
    <w:rsid w:val="009F1314"/>
    <w:rsid w:val="009F652B"/>
    <w:rsid w:val="00A00A39"/>
    <w:rsid w:val="00A063D8"/>
    <w:rsid w:val="00A17FAA"/>
    <w:rsid w:val="00A20B6F"/>
    <w:rsid w:val="00A20F28"/>
    <w:rsid w:val="00A22F47"/>
    <w:rsid w:val="00A302E6"/>
    <w:rsid w:val="00A4120E"/>
    <w:rsid w:val="00A558E2"/>
    <w:rsid w:val="00A60140"/>
    <w:rsid w:val="00A642DF"/>
    <w:rsid w:val="00A64CBF"/>
    <w:rsid w:val="00A673CF"/>
    <w:rsid w:val="00A86C99"/>
    <w:rsid w:val="00A91019"/>
    <w:rsid w:val="00A9188A"/>
    <w:rsid w:val="00A95187"/>
    <w:rsid w:val="00A97CFD"/>
    <w:rsid w:val="00AA4D19"/>
    <w:rsid w:val="00AA5DF2"/>
    <w:rsid w:val="00AA6258"/>
    <w:rsid w:val="00AB209A"/>
    <w:rsid w:val="00AB2699"/>
    <w:rsid w:val="00AB2755"/>
    <w:rsid w:val="00AB3457"/>
    <w:rsid w:val="00AC3050"/>
    <w:rsid w:val="00AC3FB2"/>
    <w:rsid w:val="00AC53CA"/>
    <w:rsid w:val="00AE02F3"/>
    <w:rsid w:val="00AE52F2"/>
    <w:rsid w:val="00AF1918"/>
    <w:rsid w:val="00AF2954"/>
    <w:rsid w:val="00AF3676"/>
    <w:rsid w:val="00AF5AC4"/>
    <w:rsid w:val="00B01984"/>
    <w:rsid w:val="00B149C3"/>
    <w:rsid w:val="00B17A56"/>
    <w:rsid w:val="00B27582"/>
    <w:rsid w:val="00B27B42"/>
    <w:rsid w:val="00B41F0A"/>
    <w:rsid w:val="00B43789"/>
    <w:rsid w:val="00B44BFA"/>
    <w:rsid w:val="00B45FF1"/>
    <w:rsid w:val="00B47D3B"/>
    <w:rsid w:val="00B547BA"/>
    <w:rsid w:val="00B55BE7"/>
    <w:rsid w:val="00B572BC"/>
    <w:rsid w:val="00B7109E"/>
    <w:rsid w:val="00B87716"/>
    <w:rsid w:val="00B9143B"/>
    <w:rsid w:val="00BA30A3"/>
    <w:rsid w:val="00BA5FC9"/>
    <w:rsid w:val="00BA6367"/>
    <w:rsid w:val="00BA703D"/>
    <w:rsid w:val="00BB6E59"/>
    <w:rsid w:val="00BD491A"/>
    <w:rsid w:val="00BD61CF"/>
    <w:rsid w:val="00BE3220"/>
    <w:rsid w:val="00C0086D"/>
    <w:rsid w:val="00C01E57"/>
    <w:rsid w:val="00C13FDA"/>
    <w:rsid w:val="00C15301"/>
    <w:rsid w:val="00C16676"/>
    <w:rsid w:val="00C21D7A"/>
    <w:rsid w:val="00C274C7"/>
    <w:rsid w:val="00C44F65"/>
    <w:rsid w:val="00C4745A"/>
    <w:rsid w:val="00C5222E"/>
    <w:rsid w:val="00C630FF"/>
    <w:rsid w:val="00C63DB1"/>
    <w:rsid w:val="00C64DFB"/>
    <w:rsid w:val="00C664FF"/>
    <w:rsid w:val="00C732F0"/>
    <w:rsid w:val="00C7616E"/>
    <w:rsid w:val="00C855F6"/>
    <w:rsid w:val="00C87D87"/>
    <w:rsid w:val="00C903CD"/>
    <w:rsid w:val="00CA6B2A"/>
    <w:rsid w:val="00CB4D4E"/>
    <w:rsid w:val="00CC4C0E"/>
    <w:rsid w:val="00CC62AA"/>
    <w:rsid w:val="00CC7148"/>
    <w:rsid w:val="00CD0488"/>
    <w:rsid w:val="00CD07D3"/>
    <w:rsid w:val="00CD15A4"/>
    <w:rsid w:val="00CD469A"/>
    <w:rsid w:val="00CE78F6"/>
    <w:rsid w:val="00CF2138"/>
    <w:rsid w:val="00CF4B62"/>
    <w:rsid w:val="00D10793"/>
    <w:rsid w:val="00D110AA"/>
    <w:rsid w:val="00D14253"/>
    <w:rsid w:val="00D219E9"/>
    <w:rsid w:val="00D25076"/>
    <w:rsid w:val="00D32BE5"/>
    <w:rsid w:val="00D3555A"/>
    <w:rsid w:val="00D374A3"/>
    <w:rsid w:val="00D405DB"/>
    <w:rsid w:val="00D46465"/>
    <w:rsid w:val="00D46ED2"/>
    <w:rsid w:val="00D51E47"/>
    <w:rsid w:val="00D60701"/>
    <w:rsid w:val="00D63580"/>
    <w:rsid w:val="00D6766A"/>
    <w:rsid w:val="00D73A6D"/>
    <w:rsid w:val="00D74B19"/>
    <w:rsid w:val="00D7543F"/>
    <w:rsid w:val="00D77522"/>
    <w:rsid w:val="00D8051B"/>
    <w:rsid w:val="00DA28F3"/>
    <w:rsid w:val="00DA7C59"/>
    <w:rsid w:val="00DB28CC"/>
    <w:rsid w:val="00DB6267"/>
    <w:rsid w:val="00DC0135"/>
    <w:rsid w:val="00DC5546"/>
    <w:rsid w:val="00DD371E"/>
    <w:rsid w:val="00DD3833"/>
    <w:rsid w:val="00DE624F"/>
    <w:rsid w:val="00DE755D"/>
    <w:rsid w:val="00DF0BC3"/>
    <w:rsid w:val="00DF2554"/>
    <w:rsid w:val="00DF796D"/>
    <w:rsid w:val="00E00A48"/>
    <w:rsid w:val="00E00A52"/>
    <w:rsid w:val="00E00FB6"/>
    <w:rsid w:val="00E0627A"/>
    <w:rsid w:val="00E1079F"/>
    <w:rsid w:val="00E26482"/>
    <w:rsid w:val="00E27B8A"/>
    <w:rsid w:val="00E339D6"/>
    <w:rsid w:val="00E36B31"/>
    <w:rsid w:val="00E521B9"/>
    <w:rsid w:val="00E56FE0"/>
    <w:rsid w:val="00E61C73"/>
    <w:rsid w:val="00E62BB8"/>
    <w:rsid w:val="00E769CC"/>
    <w:rsid w:val="00E77EF2"/>
    <w:rsid w:val="00E80C7B"/>
    <w:rsid w:val="00E82239"/>
    <w:rsid w:val="00EC0397"/>
    <w:rsid w:val="00EC34CE"/>
    <w:rsid w:val="00EC72BD"/>
    <w:rsid w:val="00EE2089"/>
    <w:rsid w:val="00EE7929"/>
    <w:rsid w:val="00EF4CD5"/>
    <w:rsid w:val="00EF7360"/>
    <w:rsid w:val="00F02482"/>
    <w:rsid w:val="00F02668"/>
    <w:rsid w:val="00F02E05"/>
    <w:rsid w:val="00F24236"/>
    <w:rsid w:val="00F31557"/>
    <w:rsid w:val="00F37B51"/>
    <w:rsid w:val="00F42AAA"/>
    <w:rsid w:val="00F52697"/>
    <w:rsid w:val="00F54F8E"/>
    <w:rsid w:val="00F579FB"/>
    <w:rsid w:val="00F57CBF"/>
    <w:rsid w:val="00F63AAF"/>
    <w:rsid w:val="00F94B97"/>
    <w:rsid w:val="00F953BD"/>
    <w:rsid w:val="00FB2779"/>
    <w:rsid w:val="00FB626E"/>
    <w:rsid w:val="00FB6D59"/>
    <w:rsid w:val="00FD2FB7"/>
    <w:rsid w:val="00FD4601"/>
    <w:rsid w:val="00FD754E"/>
    <w:rsid w:val="00FE088E"/>
    <w:rsid w:val="00FE1BA8"/>
    <w:rsid w:val="00FE71BB"/>
    <w:rsid w:val="00FE773A"/>
    <w:rsid w:val="37D1049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405A97"/>
  <w14:defaultImageDpi w14:val="300"/>
  <w15:chartTrackingRefBased/>
  <w15:docId w15:val="{1B2AB5B0-ACA8-5B44-8483-8DDB4FD78E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27582"/>
  </w:style>
  <w:style w:type="paragraph" w:styleId="Heading1">
    <w:name w:val="heading 1"/>
    <w:basedOn w:val="Normal"/>
    <w:next w:val="Normal"/>
    <w:link w:val="Heading1Char"/>
    <w:uiPriority w:val="9"/>
    <w:qFormat/>
    <w:rsid w:val="0059155A"/>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52697"/>
    <w:pPr>
      <w:keepNext/>
      <w:keepLines/>
      <w:numPr>
        <w:ilvl w:val="1"/>
        <w:numId w:val="2"/>
      </w:numPr>
      <w:spacing w:before="40"/>
      <w:ind w:left="576" w:hanging="576"/>
      <w:outlineLvl w:val="1"/>
    </w:pPr>
    <w:rPr>
      <w:rFonts w:ascii="Times" w:hAnsi="Times" w:eastAsiaTheme="majorEastAsia" w:cstheme="majorBidi"/>
      <w:b/>
      <w:color w:val="000000" w:themeColor="text1"/>
      <w:sz w:val="26"/>
      <w:szCs w:val="26"/>
      <w:lang w:val="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F52697"/>
    <w:rPr>
      <w:rFonts w:ascii="Times" w:hAnsi="Times" w:eastAsiaTheme="majorEastAsia" w:cstheme="majorBidi"/>
      <w:b/>
      <w:color w:val="000000" w:themeColor="text1"/>
      <w:sz w:val="26"/>
      <w:szCs w:val="26"/>
      <w:lang w:val="en-US"/>
    </w:rPr>
  </w:style>
  <w:style w:type="character" w:styleId="Heading1Char" w:customStyle="1">
    <w:name w:val="Heading 1 Char"/>
    <w:basedOn w:val="DefaultParagraphFont"/>
    <w:link w:val="Heading1"/>
    <w:uiPriority w:val="9"/>
    <w:rsid w:val="0059155A"/>
    <w:rPr>
      <w:rFonts w:eastAsiaTheme="majorEastAsia" w:cstheme="majorBidi"/>
      <w:b/>
      <w:color w:val="000000" w:themeColor="text1"/>
      <w:szCs w:val="32"/>
    </w:rPr>
  </w:style>
  <w:style w:type="paragraph" w:styleId="APARef" w:customStyle="1">
    <w:name w:val="APA Ref"/>
    <w:basedOn w:val="Normal"/>
    <w:qFormat/>
    <w:rsid w:val="0059155A"/>
    <w:pPr>
      <w:ind w:left="720" w:hanging="720"/>
    </w:pPr>
    <w:rPr>
      <w:rFonts w:eastAsia="Times New Roman"/>
      <w:shd w:val="clear" w:color="auto" w:fill="FFFFFF"/>
      <w:lang w:val="en-US"/>
    </w:rPr>
  </w:style>
  <w:style w:type="numbering" w:styleId="MScMultiLevelList" w:customStyle="1">
    <w:name w:val="MSc MultiLevelList"/>
    <w:uiPriority w:val="99"/>
    <w:rsid w:val="00FD754E"/>
    <w:pPr>
      <w:numPr>
        <w:numId w:val="3"/>
      </w:numPr>
    </w:pPr>
  </w:style>
  <w:style w:type="character" w:styleId="LineNumber">
    <w:name w:val="line number"/>
    <w:basedOn w:val="DefaultParagraphFont"/>
    <w:uiPriority w:val="99"/>
    <w:semiHidden/>
    <w:unhideWhenUsed/>
    <w:rsid w:val="00E77EF2"/>
  </w:style>
  <w:style w:type="paragraph" w:styleId="Caption">
    <w:name w:val="caption"/>
    <w:basedOn w:val="Normal"/>
    <w:next w:val="Normal"/>
    <w:uiPriority w:val="35"/>
    <w:unhideWhenUsed/>
    <w:qFormat/>
    <w:rsid w:val="009F1314"/>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44F65"/>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C44F6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44F65"/>
    <w:rPr>
      <w:sz w:val="16"/>
      <w:szCs w:val="16"/>
    </w:rPr>
  </w:style>
  <w:style w:type="paragraph" w:styleId="CommentText">
    <w:name w:val="annotation text"/>
    <w:basedOn w:val="Normal"/>
    <w:link w:val="CommentTextChar"/>
    <w:uiPriority w:val="99"/>
    <w:semiHidden/>
    <w:unhideWhenUsed/>
    <w:rsid w:val="00C44F65"/>
    <w:rPr>
      <w:sz w:val="20"/>
      <w:szCs w:val="20"/>
    </w:rPr>
  </w:style>
  <w:style w:type="character" w:styleId="CommentTextChar" w:customStyle="1">
    <w:name w:val="Comment Text Char"/>
    <w:basedOn w:val="DefaultParagraphFont"/>
    <w:link w:val="CommentText"/>
    <w:uiPriority w:val="99"/>
    <w:semiHidden/>
    <w:rsid w:val="00C44F65"/>
    <w:rPr>
      <w:sz w:val="20"/>
      <w:szCs w:val="20"/>
    </w:rPr>
  </w:style>
  <w:style w:type="paragraph" w:styleId="CommentSubject">
    <w:name w:val="annotation subject"/>
    <w:basedOn w:val="CommentText"/>
    <w:next w:val="CommentText"/>
    <w:link w:val="CommentSubjectChar"/>
    <w:uiPriority w:val="99"/>
    <w:semiHidden/>
    <w:unhideWhenUsed/>
    <w:rsid w:val="00C44F65"/>
    <w:rPr>
      <w:b/>
      <w:bCs/>
    </w:rPr>
  </w:style>
  <w:style w:type="character" w:styleId="CommentSubjectChar" w:customStyle="1">
    <w:name w:val="Comment Subject Char"/>
    <w:basedOn w:val="CommentTextChar"/>
    <w:link w:val="CommentSubject"/>
    <w:uiPriority w:val="99"/>
    <w:semiHidden/>
    <w:rsid w:val="00C44F65"/>
    <w:rPr>
      <w:b/>
      <w:bCs/>
      <w:sz w:val="20"/>
      <w:szCs w:val="20"/>
    </w:rPr>
  </w:style>
  <w:style w:type="paragraph" w:styleId="Revision">
    <w:name w:val="Revision"/>
    <w:hidden/>
    <w:uiPriority w:val="99"/>
    <w:semiHidden/>
    <w:rsid w:val="00967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037547">
      <w:bodyDiv w:val="1"/>
      <w:marLeft w:val="0"/>
      <w:marRight w:val="0"/>
      <w:marTop w:val="0"/>
      <w:marBottom w:val="0"/>
      <w:divBdr>
        <w:top w:val="none" w:sz="0" w:space="0" w:color="auto"/>
        <w:left w:val="none" w:sz="0" w:space="0" w:color="auto"/>
        <w:bottom w:val="none" w:sz="0" w:space="0" w:color="auto"/>
        <w:right w:val="none" w:sz="0" w:space="0" w:color="auto"/>
      </w:divBdr>
      <w:divsChild>
        <w:div w:id="602693279">
          <w:marLeft w:val="0"/>
          <w:marRight w:val="0"/>
          <w:marTop w:val="0"/>
          <w:marBottom w:val="0"/>
          <w:divBdr>
            <w:top w:val="none" w:sz="0" w:space="0" w:color="auto"/>
            <w:left w:val="none" w:sz="0" w:space="0" w:color="auto"/>
            <w:bottom w:val="none" w:sz="0" w:space="0" w:color="auto"/>
            <w:right w:val="none" w:sz="0" w:space="0" w:color="auto"/>
          </w:divBdr>
          <w:divsChild>
            <w:div w:id="146170040">
              <w:marLeft w:val="0"/>
              <w:marRight w:val="0"/>
              <w:marTop w:val="0"/>
              <w:marBottom w:val="0"/>
              <w:divBdr>
                <w:top w:val="none" w:sz="0" w:space="0" w:color="auto"/>
                <w:left w:val="none" w:sz="0" w:space="0" w:color="auto"/>
                <w:bottom w:val="none" w:sz="0" w:space="0" w:color="auto"/>
                <w:right w:val="none" w:sz="0" w:space="0" w:color="auto"/>
              </w:divBdr>
              <w:divsChild>
                <w:div w:id="1931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85815">
      <w:bodyDiv w:val="1"/>
      <w:marLeft w:val="0"/>
      <w:marRight w:val="0"/>
      <w:marTop w:val="0"/>
      <w:marBottom w:val="0"/>
      <w:divBdr>
        <w:top w:val="none" w:sz="0" w:space="0" w:color="auto"/>
        <w:left w:val="none" w:sz="0" w:space="0" w:color="auto"/>
        <w:bottom w:val="none" w:sz="0" w:space="0" w:color="auto"/>
        <w:right w:val="none" w:sz="0" w:space="0" w:color="auto"/>
      </w:divBdr>
      <w:divsChild>
        <w:div w:id="1856726982">
          <w:marLeft w:val="0"/>
          <w:marRight w:val="0"/>
          <w:marTop w:val="0"/>
          <w:marBottom w:val="0"/>
          <w:divBdr>
            <w:top w:val="none" w:sz="0" w:space="0" w:color="auto"/>
            <w:left w:val="none" w:sz="0" w:space="0" w:color="auto"/>
            <w:bottom w:val="none" w:sz="0" w:space="0" w:color="auto"/>
            <w:right w:val="none" w:sz="0" w:space="0" w:color="auto"/>
          </w:divBdr>
          <w:divsChild>
            <w:div w:id="2095780765">
              <w:marLeft w:val="0"/>
              <w:marRight w:val="0"/>
              <w:marTop w:val="0"/>
              <w:marBottom w:val="0"/>
              <w:divBdr>
                <w:top w:val="none" w:sz="0" w:space="0" w:color="auto"/>
                <w:left w:val="none" w:sz="0" w:space="0" w:color="auto"/>
                <w:bottom w:val="none" w:sz="0" w:space="0" w:color="auto"/>
                <w:right w:val="none" w:sz="0" w:space="0" w:color="auto"/>
              </w:divBdr>
              <w:divsChild>
                <w:div w:id="1204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963719">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2">
          <w:marLeft w:val="0"/>
          <w:marRight w:val="0"/>
          <w:marTop w:val="0"/>
          <w:marBottom w:val="0"/>
          <w:divBdr>
            <w:top w:val="none" w:sz="0" w:space="0" w:color="auto"/>
            <w:left w:val="none" w:sz="0" w:space="0" w:color="auto"/>
            <w:bottom w:val="none" w:sz="0" w:space="0" w:color="auto"/>
            <w:right w:val="none" w:sz="0" w:space="0" w:color="auto"/>
          </w:divBdr>
          <w:divsChild>
            <w:div w:id="1552377148">
              <w:marLeft w:val="0"/>
              <w:marRight w:val="0"/>
              <w:marTop w:val="0"/>
              <w:marBottom w:val="0"/>
              <w:divBdr>
                <w:top w:val="none" w:sz="0" w:space="0" w:color="auto"/>
                <w:left w:val="none" w:sz="0" w:space="0" w:color="auto"/>
                <w:bottom w:val="none" w:sz="0" w:space="0" w:color="auto"/>
                <w:right w:val="none" w:sz="0" w:space="0" w:color="auto"/>
              </w:divBdr>
              <w:divsChild>
                <w:div w:id="10611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microsoft.com/office/2011/relationships/people" Target="people.xml" Id="rId18" /><Relationship Type="http://schemas.openxmlformats.org/officeDocument/2006/relationships/settings" Target="settings.xml" Id="rId3" /><Relationship Type="http://schemas.microsoft.com/office/2016/09/relationships/commentsIds" Target="commentsIds.xml" Id="rId7" /><Relationship Type="http://schemas.openxmlformats.org/officeDocument/2006/relationships/image" Target="media/image5.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comments" Target="comment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theme" Target="theme/theme1.xml" Id="rId19"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a.png" Id="Rda723f9b288740e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Alex Cebulski</dc:creator>
  <keywords/>
  <dc:description/>
  <lastModifiedBy>Alex Cebulski</lastModifiedBy>
  <revision>341</revision>
  <lastPrinted>2020-08-06T17:59:00.0000000Z</lastPrinted>
  <dcterms:created xsi:type="dcterms:W3CDTF">2020-08-31T00:10:00.0000000Z</dcterms:created>
  <dcterms:modified xsi:type="dcterms:W3CDTF">2022-03-26T19:42:19.1970004Z</dcterms:modified>
</coreProperties>
</file>